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AAFF2F" w14:textId="2D69B747" w:rsidR="007B54A4" w:rsidRDefault="00BC53AE" w:rsidP="007B54A4">
      <w:pPr>
        <w:widowControl/>
        <w:shd w:val="clear" w:color="auto" w:fill="FFFFFF"/>
        <w:spacing w:line="270" w:lineRule="atLeast"/>
        <w:ind w:right="210" w:firstLineChars="0" w:firstLine="0"/>
        <w:jc w:val="center"/>
        <w:rPr>
          <w:rFonts w:ascii="����" w:hAnsi="����" w:cs="宋体" w:hint="eastAsia"/>
          <w:kern w:val="0"/>
          <w:sz w:val="32"/>
          <w:szCs w:val="32"/>
        </w:rPr>
      </w:pPr>
      <w:r>
        <w:rPr>
          <w:rFonts w:ascii="����" w:hAnsi="����" w:cs="宋体" w:hint="eastAsia"/>
          <w:color w:val="FF0000"/>
          <w:kern w:val="0"/>
          <w:sz w:val="32"/>
          <w:szCs w:val="32"/>
        </w:rPr>
        <w:fldChar w:fldCharType="begin"/>
      </w:r>
      <w:r>
        <w:rPr>
          <w:rFonts w:ascii="����" w:hAnsi="����" w:cs="宋体" w:hint="eastAsia"/>
          <w:color w:val="FF0000"/>
          <w:kern w:val="0"/>
          <w:sz w:val="32"/>
          <w:szCs w:val="32"/>
        </w:rPr>
        <w:instrText xml:space="preserve"> MACROBUTTON AMEditEquationSection2 </w:instrText>
      </w:r>
      <w:r w:rsidRPr="00BC53AE">
        <w:rPr>
          <w:rStyle w:val="AMEquationSection"/>
          <w:rFonts w:hint="eastAsia"/>
        </w:rPr>
        <w:instrText>Equation Chapter 1 Section 1</w:instrText>
      </w:r>
      <w:r>
        <w:rPr>
          <w:rFonts w:ascii="����" w:hAnsi="����" w:cs="宋体" w:hint="eastAsia"/>
          <w:color w:val="FF0000"/>
          <w:kern w:val="0"/>
          <w:sz w:val="32"/>
          <w:szCs w:val="32"/>
        </w:rPr>
        <w:fldChar w:fldCharType="begin"/>
      </w:r>
      <w:r>
        <w:rPr>
          <w:rFonts w:ascii="����" w:hAnsi="����" w:cs="宋体" w:hint="eastAsia"/>
          <w:color w:val="FF0000"/>
          <w:kern w:val="0"/>
          <w:sz w:val="32"/>
          <w:szCs w:val="32"/>
        </w:rPr>
        <w:instrText xml:space="preserve"> SEQ AMEqn \r \h \* MERGEFORMAT </w:instrText>
      </w:r>
      <w:r>
        <w:rPr>
          <w:rFonts w:ascii="����" w:hAnsi="����" w:cs="宋体" w:hint="eastAsia"/>
          <w:color w:val="FF0000"/>
          <w:kern w:val="0"/>
          <w:sz w:val="32"/>
          <w:szCs w:val="32"/>
        </w:rPr>
        <w:fldChar w:fldCharType="end"/>
      </w:r>
      <w:r>
        <w:rPr>
          <w:rFonts w:ascii="����" w:hAnsi="����" w:cs="宋体" w:hint="eastAsia"/>
          <w:color w:val="FF0000"/>
          <w:kern w:val="0"/>
          <w:sz w:val="32"/>
          <w:szCs w:val="32"/>
        </w:rPr>
        <w:fldChar w:fldCharType="begin"/>
      </w:r>
      <w:r>
        <w:rPr>
          <w:rFonts w:ascii="����" w:hAnsi="����" w:cs="宋体" w:hint="eastAsia"/>
          <w:color w:val="FF0000"/>
          <w:kern w:val="0"/>
          <w:sz w:val="32"/>
          <w:szCs w:val="32"/>
        </w:rPr>
        <w:instrText xml:space="preserve"> SEQ AMSec \r 1 \h \* MERGEFORMAT </w:instrText>
      </w:r>
      <w:r>
        <w:rPr>
          <w:rFonts w:ascii="����" w:hAnsi="����" w:cs="宋体" w:hint="eastAsia"/>
          <w:color w:val="FF0000"/>
          <w:kern w:val="0"/>
          <w:sz w:val="32"/>
          <w:szCs w:val="32"/>
        </w:rPr>
        <w:fldChar w:fldCharType="end"/>
      </w:r>
      <w:r>
        <w:rPr>
          <w:rFonts w:ascii="����" w:hAnsi="����" w:cs="宋体" w:hint="eastAsia"/>
          <w:color w:val="FF0000"/>
          <w:kern w:val="0"/>
          <w:sz w:val="32"/>
          <w:szCs w:val="32"/>
        </w:rPr>
        <w:fldChar w:fldCharType="begin"/>
      </w:r>
      <w:r>
        <w:rPr>
          <w:rFonts w:ascii="����" w:hAnsi="����" w:cs="宋体" w:hint="eastAsia"/>
          <w:color w:val="FF0000"/>
          <w:kern w:val="0"/>
          <w:sz w:val="32"/>
          <w:szCs w:val="32"/>
        </w:rPr>
        <w:instrText xml:space="preserve"> SEQ AMChap \r 1 \h \* MERGEFORMAT </w:instrText>
      </w:r>
      <w:r>
        <w:rPr>
          <w:rFonts w:ascii="����" w:hAnsi="����" w:cs="宋体" w:hint="eastAsia"/>
          <w:color w:val="FF0000"/>
          <w:kern w:val="0"/>
          <w:sz w:val="32"/>
          <w:szCs w:val="32"/>
        </w:rPr>
        <w:fldChar w:fldCharType="end"/>
      </w:r>
      <w:r>
        <w:rPr>
          <w:rFonts w:ascii="����" w:hAnsi="����" w:cs="宋体" w:hint="eastAsia"/>
          <w:color w:val="FF0000"/>
          <w:kern w:val="0"/>
          <w:sz w:val="32"/>
          <w:szCs w:val="32"/>
        </w:rPr>
        <w:fldChar w:fldCharType="end"/>
      </w:r>
      <w:r w:rsidR="007B54A4" w:rsidRPr="00F433A1">
        <w:rPr>
          <w:rFonts w:ascii="����" w:hAnsi="����" w:cs="宋体" w:hint="eastAsia"/>
          <w:kern w:val="0"/>
          <w:sz w:val="32"/>
          <w:szCs w:val="32"/>
        </w:rPr>
        <w:t>低低跟踪重力卫星</w:t>
      </w:r>
      <w:ins w:id="0" w:author="Peng Xu" w:date="2021-02-05T02:55:00Z">
        <w:r w:rsidR="001A3D05">
          <w:rPr>
            <w:rFonts w:ascii="����" w:hAnsi="����" w:cs="宋体" w:hint="eastAsia"/>
            <w:kern w:val="0"/>
            <w:sz w:val="32"/>
            <w:szCs w:val="32"/>
          </w:rPr>
          <w:t>高精度</w:t>
        </w:r>
      </w:ins>
      <w:del w:id="1" w:author="Peng Xu" w:date="2021-02-05T02:55:00Z">
        <w:r w:rsidR="007B54A4" w:rsidRPr="00F433A1" w:rsidDel="001A3D05">
          <w:rPr>
            <w:rFonts w:ascii="����" w:hAnsi="����" w:cs="宋体" w:hint="eastAsia"/>
            <w:kern w:val="0"/>
            <w:sz w:val="32"/>
            <w:szCs w:val="32"/>
          </w:rPr>
          <w:delText>K</w:delText>
        </w:r>
        <w:r w:rsidR="007B54A4" w:rsidRPr="00F433A1" w:rsidDel="001A3D05">
          <w:rPr>
            <w:rFonts w:ascii="����" w:hAnsi="����" w:cs="宋体" w:hint="eastAsia"/>
            <w:kern w:val="0"/>
            <w:sz w:val="32"/>
            <w:szCs w:val="32"/>
          </w:rPr>
          <w:delText>波段</w:delText>
        </w:r>
      </w:del>
      <w:r w:rsidR="007B54A4" w:rsidRPr="00F433A1">
        <w:rPr>
          <w:rFonts w:ascii="����" w:hAnsi="����" w:cs="宋体" w:hint="eastAsia"/>
          <w:kern w:val="0"/>
          <w:sz w:val="32"/>
          <w:szCs w:val="32"/>
        </w:rPr>
        <w:t>微波测距数据预处理与分析</w:t>
      </w:r>
    </w:p>
    <w:p w14:paraId="09A13591" w14:textId="1E3E3CB0" w:rsidR="00782CA5" w:rsidRPr="007B54A4" w:rsidRDefault="00782CA5" w:rsidP="00782CA5">
      <w:pPr>
        <w:widowControl/>
        <w:shd w:val="clear" w:color="auto" w:fill="FFFFFF"/>
        <w:spacing w:line="270" w:lineRule="atLeast"/>
        <w:ind w:left="210" w:right="210" w:firstLine="640"/>
        <w:jc w:val="center"/>
        <w:rPr>
          <w:rFonts w:ascii="����" w:hAnsi="����" w:cs="宋体" w:hint="eastAsia"/>
          <w:color w:val="FF0000"/>
          <w:kern w:val="0"/>
          <w:sz w:val="32"/>
          <w:szCs w:val="32"/>
        </w:rPr>
      </w:pPr>
    </w:p>
    <w:p w14:paraId="630F2A06" w14:textId="1DE35C72" w:rsidR="007B54A4" w:rsidRPr="001D5DC4" w:rsidRDefault="007B54A4" w:rsidP="007B54A4">
      <w:pPr>
        <w:widowControl/>
        <w:shd w:val="clear" w:color="auto" w:fill="FFFFFF"/>
        <w:spacing w:line="270" w:lineRule="atLeast"/>
        <w:ind w:right="210" w:firstLineChars="0" w:firstLine="0"/>
        <w:jc w:val="center"/>
        <w:rPr>
          <w:ins w:id="2" w:author="Peng Xu" w:date="2021-02-05T00:25:00Z"/>
          <w:rFonts w:ascii="����" w:hAnsi="����" w:cs="宋体" w:hint="eastAsia"/>
          <w:color w:val="000000"/>
          <w:kern w:val="0"/>
          <w:szCs w:val="21"/>
        </w:rPr>
      </w:pPr>
      <w:ins w:id="3" w:author="Peng Xu" w:date="2021-02-05T00:25:00Z">
        <w:r w:rsidRPr="00782CA5">
          <w:rPr>
            <w:rFonts w:ascii="����" w:hAnsi="����" w:cs="宋体" w:hint="eastAsia"/>
            <w:color w:val="000000"/>
            <w:kern w:val="0"/>
            <w:szCs w:val="21"/>
          </w:rPr>
          <w:t>李浩思</w:t>
        </w:r>
        <w:r w:rsidRPr="00782CA5">
          <w:rPr>
            <w:rFonts w:ascii="����" w:hAnsi="����" w:cs="宋体"/>
            <w:color w:val="000000"/>
            <w:kern w:val="0"/>
            <w:szCs w:val="21"/>
            <w:vertAlign w:val="superscript"/>
          </w:rPr>
          <w:t>1</w:t>
        </w:r>
        <w:r>
          <w:rPr>
            <w:rFonts w:ascii="����" w:hAnsi="����" w:cs="宋体"/>
            <w:color w:val="000000"/>
            <w:kern w:val="0"/>
            <w:szCs w:val="21"/>
            <w:vertAlign w:val="superscript"/>
          </w:rPr>
          <w:t xml:space="preserve">, </w:t>
        </w:r>
        <w:r>
          <w:rPr>
            <w:rFonts w:ascii="����" w:hAnsi="����" w:cs="宋体" w:hint="eastAsia"/>
            <w:color w:val="000000"/>
            <w:kern w:val="0"/>
            <w:szCs w:val="21"/>
            <w:vertAlign w:val="superscript"/>
          </w:rPr>
          <w:t>2</w:t>
        </w:r>
        <w:r>
          <w:rPr>
            <w:rFonts w:ascii="����" w:hAnsi="����" w:cs="宋体" w:hint="eastAsia"/>
            <w:color w:val="000000"/>
            <w:kern w:val="0"/>
            <w:sz w:val="18"/>
            <w:szCs w:val="18"/>
          </w:rPr>
          <w:t>，</w:t>
        </w:r>
        <w:proofErr w:type="gramStart"/>
        <w:r w:rsidRPr="00F433A1">
          <w:rPr>
            <w:rFonts w:ascii="����" w:hAnsi="����" w:cs="宋体" w:hint="eastAsia"/>
            <w:color w:val="000000"/>
            <w:kern w:val="0"/>
            <w:szCs w:val="21"/>
          </w:rPr>
          <w:t>陈道雨</w:t>
        </w:r>
        <w:proofErr w:type="gramEnd"/>
        <w:r>
          <w:rPr>
            <w:rFonts w:ascii="����" w:hAnsi="����" w:cs="宋体" w:hint="eastAsia"/>
            <w:color w:val="000000"/>
            <w:kern w:val="0"/>
            <w:szCs w:val="21"/>
            <w:vertAlign w:val="superscript"/>
          </w:rPr>
          <w:t>1</w:t>
        </w:r>
        <w:r w:rsidRPr="00F433A1">
          <w:rPr>
            <w:rFonts w:ascii="����" w:hAnsi="����" w:cs="宋体" w:hint="eastAsia"/>
            <w:color w:val="000000"/>
            <w:kern w:val="0"/>
            <w:szCs w:val="21"/>
          </w:rPr>
          <w:t>，</w:t>
        </w:r>
        <w:proofErr w:type="gramStart"/>
        <w:r w:rsidRPr="00F433A1">
          <w:rPr>
            <w:rFonts w:ascii="����" w:hAnsi="����" w:cs="宋体" w:hint="eastAsia"/>
            <w:color w:val="000000"/>
            <w:kern w:val="0"/>
            <w:szCs w:val="21"/>
          </w:rPr>
          <w:t>韦禹肖</w:t>
        </w:r>
        <w:proofErr w:type="gramEnd"/>
        <w:r>
          <w:rPr>
            <w:rFonts w:ascii="����" w:hAnsi="����" w:cs="宋体" w:hint="eastAsia"/>
            <w:color w:val="000000"/>
            <w:kern w:val="0"/>
            <w:szCs w:val="21"/>
            <w:vertAlign w:val="superscript"/>
          </w:rPr>
          <w:t>1</w:t>
        </w:r>
        <w:r>
          <w:rPr>
            <w:rFonts w:ascii="����" w:hAnsi="����" w:cs="宋体" w:hint="eastAsia"/>
            <w:color w:val="000000"/>
            <w:kern w:val="0"/>
            <w:szCs w:val="21"/>
          </w:rPr>
          <w:t>，</w:t>
        </w:r>
      </w:ins>
      <w:proofErr w:type="gramStart"/>
      <w:ins w:id="4" w:author="Reuben" w:date="2021-09-28T12:29:00Z">
        <w:r w:rsidR="0070629D">
          <w:rPr>
            <w:rFonts w:ascii="����" w:hAnsi="����" w:cs="宋体" w:hint="eastAsia"/>
            <w:color w:val="000000"/>
            <w:kern w:val="0"/>
            <w:szCs w:val="21"/>
          </w:rPr>
          <w:t>鲁宝亮</w:t>
        </w:r>
      </w:ins>
      <w:proofErr w:type="gramEnd"/>
      <w:ins w:id="5" w:author="Peng Xu" w:date="2021-02-05T02:31:00Z">
        <w:del w:id="6" w:author="Reuben" w:date="2021-09-28T12:29:00Z">
          <w:r w:rsidR="00A84F9A" w:rsidDel="0070629D">
            <w:rPr>
              <w:rFonts w:ascii="����" w:hAnsi="����" w:cs="宋体" w:hint="eastAsia"/>
              <w:color w:val="000000"/>
              <w:kern w:val="0"/>
              <w:szCs w:val="21"/>
            </w:rPr>
            <w:delText>赵淑红</w:delText>
          </w:r>
        </w:del>
        <w:r w:rsidR="00A84F9A">
          <w:rPr>
            <w:rFonts w:ascii="����" w:hAnsi="����" w:cs="宋体" w:hint="eastAsia"/>
            <w:color w:val="000000"/>
            <w:kern w:val="0"/>
            <w:szCs w:val="21"/>
            <w:vertAlign w:val="superscript"/>
          </w:rPr>
          <w:t>1</w:t>
        </w:r>
        <w:r w:rsidR="00A84F9A">
          <w:rPr>
            <w:rFonts w:ascii="����" w:hAnsi="����" w:cs="宋体" w:hint="eastAsia"/>
            <w:color w:val="000000"/>
            <w:kern w:val="0"/>
            <w:szCs w:val="21"/>
          </w:rPr>
          <w:t>，</w:t>
        </w:r>
      </w:ins>
      <w:ins w:id="7" w:author="Peng Xu" w:date="2021-02-05T00:25:00Z">
        <w:r w:rsidRPr="00F433A1">
          <w:rPr>
            <w:rFonts w:ascii="����" w:hAnsi="����" w:cs="宋体" w:hint="eastAsia"/>
            <w:color w:val="000000"/>
            <w:kern w:val="0"/>
            <w:szCs w:val="21"/>
          </w:rPr>
          <w:t>强丽娥</w:t>
        </w:r>
        <w:r>
          <w:rPr>
            <w:rFonts w:ascii="����" w:hAnsi="����" w:cs="宋体" w:hint="eastAsia"/>
            <w:color w:val="000000"/>
            <w:kern w:val="0"/>
            <w:szCs w:val="21"/>
            <w:vertAlign w:val="superscript"/>
          </w:rPr>
          <w:t>3</w:t>
        </w:r>
        <w:r w:rsidRPr="00F433A1">
          <w:rPr>
            <w:rFonts w:ascii="����" w:hAnsi="����" w:cs="宋体" w:hint="eastAsia"/>
            <w:color w:val="000000"/>
            <w:kern w:val="0"/>
            <w:szCs w:val="21"/>
          </w:rPr>
          <w:t>，肖云</w:t>
        </w:r>
      </w:ins>
      <w:ins w:id="8" w:author="Peng Xu" w:date="2021-02-05T02:50:00Z">
        <w:r w:rsidR="00D5536A">
          <w:rPr>
            <w:rFonts w:ascii="����" w:hAnsi="����" w:cs="宋体"/>
            <w:color w:val="000000"/>
            <w:kern w:val="0"/>
            <w:szCs w:val="21"/>
            <w:vertAlign w:val="superscript"/>
          </w:rPr>
          <w:t>6</w:t>
        </w:r>
      </w:ins>
      <w:ins w:id="9" w:author="Peng Xu" w:date="2021-02-05T00:25:00Z">
        <w:r w:rsidRPr="00F433A1">
          <w:rPr>
            <w:rFonts w:ascii="����" w:hAnsi="����" w:cs="宋体" w:hint="eastAsia"/>
            <w:color w:val="000000"/>
            <w:kern w:val="0"/>
            <w:szCs w:val="21"/>
          </w:rPr>
          <w:t>，徐鹏</w:t>
        </w:r>
      </w:ins>
      <w:ins w:id="10" w:author="Peng Xu" w:date="2021-02-05T00:30:00Z">
        <w:r w:rsidR="001B2DE4">
          <w:rPr>
            <w:rFonts w:ascii="����" w:hAnsi="����" w:cs="宋体"/>
            <w:color w:val="000000"/>
            <w:kern w:val="0"/>
            <w:szCs w:val="21"/>
            <w:vertAlign w:val="superscript"/>
          </w:rPr>
          <w:t>7</w:t>
        </w:r>
      </w:ins>
      <w:ins w:id="11" w:author="Peng Xu" w:date="2021-02-05T00:25:00Z">
        <w:r>
          <w:rPr>
            <w:rFonts w:ascii="����" w:hAnsi="����" w:cs="宋体"/>
            <w:color w:val="000000"/>
            <w:kern w:val="0"/>
            <w:szCs w:val="21"/>
            <w:vertAlign w:val="superscript"/>
          </w:rPr>
          <w:t xml:space="preserve">, </w:t>
        </w:r>
        <w:r>
          <w:rPr>
            <w:rFonts w:ascii="����" w:hAnsi="����" w:cs="宋体" w:hint="eastAsia"/>
            <w:color w:val="000000"/>
            <w:kern w:val="0"/>
            <w:szCs w:val="21"/>
            <w:vertAlign w:val="superscript"/>
          </w:rPr>
          <w:t>2</w:t>
        </w:r>
        <w:r>
          <w:rPr>
            <w:rFonts w:ascii="����" w:hAnsi="����" w:cs="宋体"/>
            <w:color w:val="000000"/>
            <w:kern w:val="0"/>
            <w:szCs w:val="21"/>
            <w:vertAlign w:val="superscript"/>
          </w:rPr>
          <w:t xml:space="preserve">, </w:t>
        </w:r>
      </w:ins>
      <w:ins w:id="12" w:author="Peng Xu" w:date="2021-02-05T00:31:00Z">
        <w:r w:rsidR="001B2DE4">
          <w:rPr>
            <w:rFonts w:ascii="����" w:hAnsi="����" w:cs="宋体"/>
            <w:color w:val="000000"/>
            <w:kern w:val="0"/>
            <w:szCs w:val="21"/>
            <w:vertAlign w:val="superscript"/>
          </w:rPr>
          <w:t>8</w:t>
        </w:r>
      </w:ins>
      <w:ins w:id="13" w:author="Peng Xu" w:date="2021-02-05T00:25:00Z">
        <w:r>
          <w:rPr>
            <w:rFonts w:ascii="����" w:hAnsi="����" w:cs="宋体"/>
            <w:color w:val="000000"/>
            <w:kern w:val="0"/>
            <w:szCs w:val="21"/>
            <w:vertAlign w:val="superscript"/>
          </w:rPr>
          <w:t xml:space="preserve">, </w:t>
        </w:r>
      </w:ins>
      <w:ins w:id="14" w:author="Peng Xu" w:date="2021-02-05T00:31:00Z">
        <w:r w:rsidR="001B2DE4">
          <w:rPr>
            <w:rFonts w:ascii="����" w:hAnsi="����" w:cs="宋体"/>
            <w:color w:val="000000"/>
            <w:kern w:val="0"/>
            <w:szCs w:val="21"/>
            <w:vertAlign w:val="superscript"/>
          </w:rPr>
          <w:t>4</w:t>
        </w:r>
      </w:ins>
    </w:p>
    <w:p w14:paraId="57CC0670" w14:textId="77777777" w:rsidR="007B54A4" w:rsidRPr="00881CCC" w:rsidRDefault="007B54A4" w:rsidP="007B54A4">
      <w:pPr>
        <w:widowControl/>
        <w:shd w:val="clear" w:color="auto" w:fill="FFFFFF"/>
        <w:spacing w:line="270" w:lineRule="atLeast"/>
        <w:ind w:left="210" w:right="210" w:firstLine="360"/>
        <w:jc w:val="center"/>
        <w:rPr>
          <w:ins w:id="15" w:author="Peng Xu" w:date="2021-02-05T00:25:00Z"/>
          <w:rFonts w:ascii="����" w:hAnsi="����" w:cs="宋体" w:hint="eastAsia"/>
          <w:color w:val="000000"/>
          <w:kern w:val="0"/>
          <w:sz w:val="18"/>
          <w:szCs w:val="18"/>
        </w:rPr>
      </w:pPr>
    </w:p>
    <w:p w14:paraId="491FE3DC" w14:textId="77777777" w:rsidR="007B54A4" w:rsidRPr="0083624D" w:rsidRDefault="007B54A4" w:rsidP="007B54A4">
      <w:pPr>
        <w:widowControl/>
        <w:shd w:val="clear" w:color="auto" w:fill="FFFFFF"/>
        <w:spacing w:line="270" w:lineRule="atLeast"/>
        <w:ind w:left="210" w:right="210" w:firstLine="360"/>
        <w:jc w:val="center"/>
        <w:rPr>
          <w:ins w:id="16" w:author="Peng Xu" w:date="2021-02-05T00:25:00Z"/>
          <w:rFonts w:ascii="����" w:hAnsi="����" w:cs="宋体" w:hint="eastAsia"/>
          <w:color w:val="000000"/>
          <w:kern w:val="0"/>
          <w:sz w:val="18"/>
          <w:szCs w:val="18"/>
        </w:rPr>
      </w:pPr>
    </w:p>
    <w:p w14:paraId="67753B59" w14:textId="77777777" w:rsidR="007B54A4" w:rsidRPr="00C51618" w:rsidRDefault="007B54A4" w:rsidP="007B54A4">
      <w:pPr>
        <w:widowControl/>
        <w:shd w:val="clear" w:color="auto" w:fill="FFFFFF"/>
        <w:spacing w:line="270" w:lineRule="atLeast"/>
        <w:ind w:right="210" w:firstLineChars="1000" w:firstLine="1800"/>
        <w:jc w:val="left"/>
        <w:rPr>
          <w:ins w:id="17" w:author="Peng Xu" w:date="2021-02-05T00:25:00Z"/>
          <w:rFonts w:ascii="����" w:hAnsi="����" w:cs="宋体" w:hint="eastAsia"/>
          <w:color w:val="000000"/>
          <w:kern w:val="0"/>
          <w:sz w:val="18"/>
          <w:szCs w:val="18"/>
        </w:rPr>
      </w:pPr>
      <w:ins w:id="18" w:author="Peng Xu" w:date="2021-02-05T00:25:00Z">
        <w:r w:rsidRPr="00C51618">
          <w:rPr>
            <w:rFonts w:ascii="����" w:hAnsi="����" w:cs="宋体"/>
            <w:color w:val="000000"/>
            <w:kern w:val="0"/>
            <w:sz w:val="18"/>
            <w:szCs w:val="18"/>
          </w:rPr>
          <w:t>1</w:t>
        </w:r>
        <w:r>
          <w:rPr>
            <w:rFonts w:ascii="����" w:hAnsi="����" w:cs="宋体"/>
            <w:color w:val="000000"/>
            <w:kern w:val="0"/>
            <w:sz w:val="18"/>
            <w:szCs w:val="18"/>
          </w:rPr>
          <w:t xml:space="preserve"> </w:t>
        </w:r>
        <w:r>
          <w:rPr>
            <w:rFonts w:ascii="����" w:hAnsi="����" w:cs="宋体" w:hint="eastAsia"/>
            <w:color w:val="000000"/>
            <w:kern w:val="0"/>
            <w:sz w:val="18"/>
            <w:szCs w:val="18"/>
          </w:rPr>
          <w:t>长安大学地质工程与测绘学院，西安</w:t>
        </w:r>
        <w:r>
          <w:rPr>
            <w:rFonts w:ascii="����" w:hAnsi="����" w:cs="宋体" w:hint="eastAsia"/>
            <w:color w:val="000000"/>
            <w:kern w:val="0"/>
            <w:sz w:val="18"/>
            <w:szCs w:val="18"/>
          </w:rPr>
          <w:t xml:space="preserve"> </w:t>
        </w:r>
        <w:r>
          <w:rPr>
            <w:rFonts w:ascii="����" w:hAnsi="����" w:cs="宋体"/>
            <w:color w:val="000000"/>
            <w:kern w:val="0"/>
            <w:sz w:val="18"/>
            <w:szCs w:val="18"/>
          </w:rPr>
          <w:t>710001</w:t>
        </w:r>
      </w:ins>
    </w:p>
    <w:p w14:paraId="1772A9AA" w14:textId="77777777" w:rsidR="007B54A4" w:rsidRPr="00C51618" w:rsidRDefault="007B54A4" w:rsidP="007B54A4">
      <w:pPr>
        <w:widowControl/>
        <w:shd w:val="clear" w:color="auto" w:fill="FFFFFF"/>
        <w:spacing w:line="270" w:lineRule="atLeast"/>
        <w:ind w:right="210" w:firstLineChars="1000" w:firstLine="1800"/>
        <w:jc w:val="left"/>
        <w:rPr>
          <w:ins w:id="19" w:author="Peng Xu" w:date="2021-02-05T00:25:00Z"/>
          <w:rFonts w:ascii="����" w:hAnsi="����" w:cs="宋体" w:hint="eastAsia"/>
          <w:color w:val="000000"/>
          <w:kern w:val="0"/>
          <w:sz w:val="18"/>
          <w:szCs w:val="18"/>
        </w:rPr>
      </w:pPr>
      <w:ins w:id="20" w:author="Peng Xu" w:date="2021-02-05T00:25:00Z">
        <w:r w:rsidRPr="00C51618">
          <w:rPr>
            <w:rFonts w:ascii="����" w:hAnsi="����" w:cs="宋体"/>
            <w:color w:val="000000"/>
            <w:kern w:val="0"/>
            <w:sz w:val="18"/>
            <w:szCs w:val="18"/>
          </w:rPr>
          <w:t>2</w:t>
        </w:r>
        <w:r>
          <w:rPr>
            <w:rFonts w:ascii="����" w:hAnsi="����" w:cs="宋体"/>
            <w:color w:val="000000"/>
            <w:kern w:val="0"/>
            <w:sz w:val="18"/>
            <w:szCs w:val="18"/>
          </w:rPr>
          <w:t xml:space="preserve"> </w:t>
        </w:r>
        <w:r>
          <w:rPr>
            <w:rFonts w:ascii="����" w:hAnsi="����" w:cs="宋体" w:hint="eastAsia"/>
            <w:color w:val="000000"/>
            <w:kern w:val="0"/>
            <w:sz w:val="18"/>
            <w:szCs w:val="18"/>
          </w:rPr>
          <w:t>中国科学院力学研究所，北京</w:t>
        </w:r>
        <w:r>
          <w:rPr>
            <w:rFonts w:ascii="����" w:hAnsi="����" w:cs="宋体" w:hint="eastAsia"/>
            <w:color w:val="000000"/>
            <w:kern w:val="0"/>
            <w:sz w:val="18"/>
            <w:szCs w:val="18"/>
          </w:rPr>
          <w:t xml:space="preserve"> 100190</w:t>
        </w:r>
        <w:r>
          <w:rPr>
            <w:rFonts w:ascii="����" w:hAnsi="����" w:cs="宋体"/>
            <w:color w:val="000000"/>
            <w:kern w:val="0"/>
            <w:sz w:val="18"/>
            <w:szCs w:val="18"/>
          </w:rPr>
          <w:t xml:space="preserve"> </w:t>
        </w:r>
      </w:ins>
    </w:p>
    <w:p w14:paraId="24E39A8D" w14:textId="77777777" w:rsidR="007B54A4" w:rsidRDefault="007B54A4" w:rsidP="007B54A4">
      <w:pPr>
        <w:widowControl/>
        <w:shd w:val="clear" w:color="auto" w:fill="FFFFFF"/>
        <w:spacing w:line="270" w:lineRule="atLeast"/>
        <w:ind w:right="210" w:firstLineChars="1000" w:firstLine="1800"/>
        <w:jc w:val="left"/>
        <w:rPr>
          <w:ins w:id="21" w:author="Peng Xu" w:date="2021-02-05T00:25:00Z"/>
          <w:rFonts w:ascii="����" w:hAnsi="����" w:cs="宋体" w:hint="eastAsia"/>
          <w:color w:val="000000"/>
          <w:kern w:val="0"/>
          <w:sz w:val="18"/>
          <w:szCs w:val="18"/>
        </w:rPr>
      </w:pPr>
      <w:ins w:id="22" w:author="Peng Xu" w:date="2021-02-05T00:25:00Z">
        <w:r w:rsidRPr="00C51618">
          <w:rPr>
            <w:rFonts w:ascii="����" w:hAnsi="����" w:cs="宋体"/>
            <w:color w:val="000000"/>
            <w:kern w:val="0"/>
            <w:sz w:val="18"/>
            <w:szCs w:val="18"/>
          </w:rPr>
          <w:t>3</w:t>
        </w:r>
        <w:r>
          <w:rPr>
            <w:rFonts w:ascii="����" w:hAnsi="����" w:cs="宋体"/>
            <w:color w:val="000000"/>
            <w:kern w:val="0"/>
            <w:sz w:val="18"/>
            <w:szCs w:val="18"/>
          </w:rPr>
          <w:t xml:space="preserve"> </w:t>
        </w:r>
        <w:r>
          <w:rPr>
            <w:rFonts w:ascii="����" w:hAnsi="����" w:cs="宋体" w:hint="eastAsia"/>
            <w:color w:val="000000"/>
            <w:kern w:val="0"/>
            <w:sz w:val="18"/>
            <w:szCs w:val="18"/>
          </w:rPr>
          <w:t>中国科学院国家空间科学中心，北京</w:t>
        </w:r>
        <w:r>
          <w:rPr>
            <w:rFonts w:ascii="����" w:hAnsi="����" w:cs="宋体" w:hint="eastAsia"/>
            <w:color w:val="000000"/>
            <w:kern w:val="0"/>
            <w:sz w:val="18"/>
            <w:szCs w:val="18"/>
          </w:rPr>
          <w:t xml:space="preserve"> 100190</w:t>
        </w:r>
      </w:ins>
    </w:p>
    <w:p w14:paraId="66C493D8" w14:textId="5EA34EC0" w:rsidR="007B54A4" w:rsidRDefault="001B2DE4" w:rsidP="007B54A4">
      <w:pPr>
        <w:widowControl/>
        <w:shd w:val="clear" w:color="auto" w:fill="FFFFFF"/>
        <w:spacing w:line="270" w:lineRule="atLeast"/>
        <w:ind w:right="210" w:firstLineChars="1000" w:firstLine="1800"/>
        <w:jc w:val="left"/>
        <w:rPr>
          <w:ins w:id="23" w:author="Peng Xu" w:date="2021-02-05T00:25:00Z"/>
          <w:rFonts w:ascii="����" w:hAnsi="����" w:cs="宋体" w:hint="eastAsia"/>
          <w:color w:val="000000"/>
          <w:kern w:val="0"/>
          <w:sz w:val="18"/>
          <w:szCs w:val="18"/>
        </w:rPr>
      </w:pPr>
      <w:ins w:id="24" w:author="Peng Xu" w:date="2021-02-05T00:30:00Z">
        <w:r>
          <w:rPr>
            <w:rFonts w:ascii="����" w:hAnsi="����" w:cs="宋体"/>
            <w:color w:val="000000"/>
            <w:kern w:val="0"/>
            <w:sz w:val="18"/>
            <w:szCs w:val="18"/>
          </w:rPr>
          <w:t>4</w:t>
        </w:r>
      </w:ins>
      <w:ins w:id="25" w:author="Peng Xu" w:date="2021-02-05T00:25:00Z">
        <w:r w:rsidR="007B54A4">
          <w:rPr>
            <w:rFonts w:ascii="����" w:hAnsi="����" w:cs="宋体"/>
            <w:color w:val="000000"/>
            <w:kern w:val="0"/>
            <w:sz w:val="18"/>
            <w:szCs w:val="18"/>
          </w:rPr>
          <w:t xml:space="preserve"> </w:t>
        </w:r>
        <w:r w:rsidR="007B54A4">
          <w:rPr>
            <w:rFonts w:ascii="����" w:hAnsi="����" w:cs="宋体" w:hint="eastAsia"/>
            <w:color w:val="000000"/>
            <w:kern w:val="0"/>
            <w:sz w:val="18"/>
            <w:szCs w:val="18"/>
          </w:rPr>
          <w:t>中国科学院晨兴数学中心，北京</w:t>
        </w:r>
        <w:r w:rsidR="007B54A4">
          <w:rPr>
            <w:rFonts w:ascii="����" w:hAnsi="����" w:cs="宋体" w:hint="eastAsia"/>
            <w:color w:val="000000"/>
            <w:kern w:val="0"/>
            <w:sz w:val="18"/>
            <w:szCs w:val="18"/>
          </w:rPr>
          <w:t xml:space="preserve"> 100190</w:t>
        </w:r>
      </w:ins>
    </w:p>
    <w:p w14:paraId="1E68BD48" w14:textId="398A7DEE" w:rsidR="007B54A4" w:rsidRDefault="001B2DE4" w:rsidP="007B54A4">
      <w:pPr>
        <w:widowControl/>
        <w:shd w:val="clear" w:color="auto" w:fill="FFFFFF"/>
        <w:spacing w:line="270" w:lineRule="atLeast"/>
        <w:ind w:right="210" w:firstLineChars="1000" w:firstLine="1800"/>
        <w:jc w:val="left"/>
        <w:rPr>
          <w:ins w:id="26" w:author="Peng Xu" w:date="2021-02-05T00:25:00Z"/>
          <w:rFonts w:ascii="����" w:hAnsi="����" w:cs="宋体" w:hint="eastAsia"/>
          <w:color w:val="000000"/>
          <w:kern w:val="0"/>
          <w:sz w:val="18"/>
          <w:szCs w:val="18"/>
        </w:rPr>
      </w:pPr>
      <w:ins w:id="27" w:author="Peng Xu" w:date="2021-02-05T00:30:00Z">
        <w:r>
          <w:rPr>
            <w:rFonts w:ascii="����" w:hAnsi="����" w:cs="宋体"/>
            <w:color w:val="000000"/>
            <w:kern w:val="0"/>
            <w:sz w:val="18"/>
            <w:szCs w:val="18"/>
          </w:rPr>
          <w:t>5</w:t>
        </w:r>
      </w:ins>
      <w:ins w:id="28" w:author="Peng Xu" w:date="2021-02-05T00:25:00Z">
        <w:r w:rsidR="007B54A4">
          <w:rPr>
            <w:rFonts w:ascii="����" w:hAnsi="����" w:cs="宋体"/>
            <w:color w:val="000000"/>
            <w:kern w:val="0"/>
            <w:sz w:val="18"/>
            <w:szCs w:val="18"/>
          </w:rPr>
          <w:t xml:space="preserve"> </w:t>
        </w:r>
        <w:r w:rsidR="007B54A4">
          <w:rPr>
            <w:rFonts w:ascii="����" w:hAnsi="����" w:cs="宋体" w:hint="eastAsia"/>
            <w:color w:val="000000"/>
            <w:kern w:val="0"/>
            <w:sz w:val="18"/>
            <w:szCs w:val="18"/>
          </w:rPr>
          <w:t>俄亥俄州立大学地球科学学院，美国，俄亥俄州</w:t>
        </w:r>
        <w:r w:rsidR="007B54A4">
          <w:rPr>
            <w:rFonts w:ascii="����" w:hAnsi="����" w:cs="宋体" w:hint="eastAsia"/>
            <w:color w:val="000000"/>
            <w:kern w:val="0"/>
            <w:sz w:val="18"/>
            <w:szCs w:val="18"/>
          </w:rPr>
          <w:t>43210-1275</w:t>
        </w:r>
        <w:r w:rsidR="007B54A4">
          <w:rPr>
            <w:rFonts w:ascii="����" w:hAnsi="����" w:cs="宋体"/>
            <w:color w:val="000000"/>
            <w:kern w:val="0"/>
            <w:sz w:val="18"/>
            <w:szCs w:val="18"/>
          </w:rPr>
          <w:t xml:space="preserve"> </w:t>
        </w:r>
        <w:r w:rsidR="007B54A4">
          <w:rPr>
            <w:rFonts w:ascii="����" w:hAnsi="����" w:cs="宋体" w:hint="eastAsia"/>
            <w:color w:val="000000"/>
            <w:kern w:val="0"/>
            <w:sz w:val="18"/>
            <w:szCs w:val="18"/>
          </w:rPr>
          <w:t xml:space="preserve"> </w:t>
        </w:r>
      </w:ins>
    </w:p>
    <w:p w14:paraId="333237A4" w14:textId="54490E99" w:rsidR="007B54A4" w:rsidRDefault="001B2DE4" w:rsidP="007B54A4">
      <w:pPr>
        <w:widowControl/>
        <w:shd w:val="clear" w:color="auto" w:fill="FFFFFF"/>
        <w:spacing w:line="270" w:lineRule="atLeast"/>
        <w:ind w:right="210" w:firstLineChars="1000" w:firstLine="1800"/>
        <w:jc w:val="left"/>
        <w:rPr>
          <w:ins w:id="29" w:author="Peng Xu" w:date="2021-02-05T00:25:00Z"/>
          <w:rFonts w:ascii="����" w:hAnsi="����" w:cs="宋体" w:hint="eastAsia"/>
          <w:color w:val="000000"/>
          <w:kern w:val="0"/>
          <w:sz w:val="18"/>
          <w:szCs w:val="18"/>
        </w:rPr>
      </w:pPr>
      <w:proofErr w:type="gramStart"/>
      <w:ins w:id="30" w:author="Peng Xu" w:date="2021-02-05T00:30:00Z">
        <w:r>
          <w:rPr>
            <w:rFonts w:ascii="����" w:hAnsi="����" w:cs="宋体"/>
            <w:color w:val="000000"/>
            <w:kern w:val="0"/>
            <w:sz w:val="18"/>
            <w:szCs w:val="18"/>
          </w:rPr>
          <w:t xml:space="preserve">6 </w:t>
        </w:r>
      </w:ins>
      <w:ins w:id="31" w:author="Peng Xu" w:date="2021-02-05T00:25:00Z">
        <w:r w:rsidR="007B54A4">
          <w:rPr>
            <w:rFonts w:ascii="����" w:hAnsi="����" w:cs="宋体"/>
            <w:color w:val="000000"/>
            <w:kern w:val="0"/>
            <w:sz w:val="18"/>
            <w:szCs w:val="18"/>
          </w:rPr>
          <w:t xml:space="preserve"> </w:t>
        </w:r>
        <w:r w:rsidR="007B54A4">
          <w:rPr>
            <w:rFonts w:ascii="����" w:hAnsi="����" w:cs="宋体" w:hint="eastAsia"/>
            <w:color w:val="000000"/>
            <w:kern w:val="0"/>
            <w:sz w:val="18"/>
            <w:szCs w:val="18"/>
          </w:rPr>
          <w:t>XXXXXXX</w:t>
        </w:r>
        <w:proofErr w:type="gramEnd"/>
      </w:ins>
    </w:p>
    <w:p w14:paraId="288D692B" w14:textId="55020DC9" w:rsidR="007B54A4" w:rsidRDefault="001B2DE4" w:rsidP="007B54A4">
      <w:pPr>
        <w:widowControl/>
        <w:shd w:val="clear" w:color="auto" w:fill="FFFFFF"/>
        <w:spacing w:line="270" w:lineRule="atLeast"/>
        <w:ind w:right="210" w:firstLineChars="1000" w:firstLine="1800"/>
        <w:jc w:val="left"/>
        <w:rPr>
          <w:ins w:id="32" w:author="Peng Xu" w:date="2021-02-05T00:25:00Z"/>
          <w:rFonts w:ascii="����" w:hAnsi="����" w:cs="宋体" w:hint="eastAsia"/>
          <w:color w:val="000000"/>
          <w:kern w:val="0"/>
          <w:sz w:val="18"/>
          <w:szCs w:val="18"/>
        </w:rPr>
      </w:pPr>
      <w:ins w:id="33" w:author="Peng Xu" w:date="2021-02-05T00:30:00Z">
        <w:r>
          <w:rPr>
            <w:rFonts w:ascii="����" w:hAnsi="����" w:cs="宋体"/>
            <w:color w:val="000000"/>
            <w:kern w:val="0"/>
            <w:sz w:val="18"/>
            <w:szCs w:val="18"/>
          </w:rPr>
          <w:t>7</w:t>
        </w:r>
      </w:ins>
      <w:ins w:id="34" w:author="Peng Xu" w:date="2021-02-05T00:25:00Z">
        <w:r w:rsidR="007B54A4">
          <w:rPr>
            <w:rFonts w:ascii="����" w:hAnsi="����" w:cs="宋体"/>
            <w:color w:val="000000"/>
            <w:kern w:val="0"/>
            <w:sz w:val="18"/>
            <w:szCs w:val="18"/>
          </w:rPr>
          <w:t xml:space="preserve"> </w:t>
        </w:r>
        <w:r w:rsidR="007B54A4">
          <w:rPr>
            <w:rFonts w:ascii="����" w:hAnsi="����" w:cs="宋体" w:hint="eastAsia"/>
            <w:color w:val="000000"/>
            <w:kern w:val="0"/>
            <w:sz w:val="18"/>
            <w:szCs w:val="18"/>
          </w:rPr>
          <w:t>兰州大学兰州理论物理中心，兰州</w:t>
        </w:r>
        <w:r w:rsidR="007B54A4">
          <w:rPr>
            <w:rFonts w:ascii="����" w:hAnsi="����" w:cs="宋体" w:hint="eastAsia"/>
            <w:color w:val="000000"/>
            <w:kern w:val="0"/>
            <w:sz w:val="18"/>
            <w:szCs w:val="18"/>
          </w:rPr>
          <w:t xml:space="preserve"> 730000</w:t>
        </w:r>
      </w:ins>
    </w:p>
    <w:p w14:paraId="54086140" w14:textId="510588A0" w:rsidR="007B54A4" w:rsidRPr="0075242B" w:rsidRDefault="001B2DE4" w:rsidP="007B54A4">
      <w:pPr>
        <w:widowControl/>
        <w:shd w:val="clear" w:color="auto" w:fill="FFFFFF"/>
        <w:spacing w:line="270" w:lineRule="atLeast"/>
        <w:ind w:right="210" w:firstLineChars="1000" w:firstLine="1800"/>
        <w:jc w:val="left"/>
        <w:rPr>
          <w:ins w:id="35" w:author="Peng Xu" w:date="2021-02-05T00:25:00Z"/>
          <w:rFonts w:ascii="����" w:hAnsi="����" w:cs="宋体" w:hint="eastAsia"/>
          <w:color w:val="000000"/>
          <w:kern w:val="0"/>
          <w:sz w:val="18"/>
          <w:szCs w:val="18"/>
        </w:rPr>
      </w:pPr>
      <w:ins w:id="36" w:author="Peng Xu" w:date="2021-02-05T00:30:00Z">
        <w:r>
          <w:rPr>
            <w:rFonts w:ascii="����" w:hAnsi="����" w:cs="宋体"/>
            <w:color w:val="000000"/>
            <w:kern w:val="0"/>
            <w:sz w:val="18"/>
            <w:szCs w:val="18"/>
          </w:rPr>
          <w:t>8</w:t>
        </w:r>
      </w:ins>
      <w:ins w:id="37" w:author="Peng Xu" w:date="2021-02-05T00:25:00Z">
        <w:r w:rsidR="007B54A4">
          <w:rPr>
            <w:rFonts w:ascii="����" w:hAnsi="����" w:cs="宋体"/>
            <w:color w:val="000000"/>
            <w:kern w:val="0"/>
            <w:sz w:val="18"/>
            <w:szCs w:val="18"/>
          </w:rPr>
          <w:t xml:space="preserve"> </w:t>
        </w:r>
        <w:r w:rsidR="007B54A4">
          <w:rPr>
            <w:rFonts w:ascii="����" w:hAnsi="����" w:cs="宋体" w:hint="eastAsia"/>
            <w:color w:val="000000"/>
            <w:kern w:val="0"/>
            <w:sz w:val="18"/>
            <w:szCs w:val="18"/>
          </w:rPr>
          <w:t>国科大杭州高等研究院，杭州</w:t>
        </w:r>
        <w:r w:rsidR="007B54A4">
          <w:rPr>
            <w:rFonts w:ascii="����" w:hAnsi="����" w:cs="宋体" w:hint="eastAsia"/>
            <w:color w:val="000000"/>
            <w:kern w:val="0"/>
            <w:sz w:val="18"/>
            <w:szCs w:val="18"/>
          </w:rPr>
          <w:t xml:space="preserve"> 310024</w:t>
        </w:r>
      </w:ins>
    </w:p>
    <w:p w14:paraId="672CF179" w14:textId="523A9E63" w:rsidR="00C51618" w:rsidRPr="00C51618" w:rsidDel="007B54A4" w:rsidRDefault="00782CA5" w:rsidP="00782CA5">
      <w:pPr>
        <w:widowControl/>
        <w:shd w:val="clear" w:color="auto" w:fill="FFFFFF"/>
        <w:spacing w:line="270" w:lineRule="atLeast"/>
        <w:ind w:right="210" w:firstLineChars="0" w:firstLine="0"/>
        <w:jc w:val="center"/>
        <w:rPr>
          <w:del w:id="38" w:author="Peng Xu" w:date="2021-02-05T00:25:00Z"/>
          <w:rFonts w:ascii="����" w:hAnsi="����" w:cs="宋体" w:hint="eastAsia"/>
          <w:color w:val="000000"/>
          <w:kern w:val="0"/>
          <w:sz w:val="18"/>
          <w:szCs w:val="18"/>
        </w:rPr>
      </w:pPr>
      <w:del w:id="39" w:author="Peng Xu" w:date="2021-02-05T00:25:00Z">
        <w:r w:rsidRPr="00782CA5" w:rsidDel="007B54A4">
          <w:rPr>
            <w:rFonts w:ascii="����" w:hAnsi="����" w:cs="宋体" w:hint="eastAsia"/>
            <w:color w:val="000000"/>
            <w:kern w:val="0"/>
            <w:szCs w:val="21"/>
          </w:rPr>
          <w:delText>李浩思</w:delText>
        </w:r>
        <w:r w:rsidR="00C51618" w:rsidRPr="00782CA5" w:rsidDel="007B54A4">
          <w:rPr>
            <w:rFonts w:ascii="����" w:hAnsi="����" w:cs="宋体"/>
            <w:color w:val="000000"/>
            <w:kern w:val="0"/>
            <w:szCs w:val="21"/>
            <w:vertAlign w:val="superscript"/>
          </w:rPr>
          <w:delText>1</w:delText>
        </w:r>
        <w:r w:rsidDel="007B54A4">
          <w:rPr>
            <w:rFonts w:ascii="����" w:hAnsi="����" w:cs="宋体" w:hint="eastAsia"/>
            <w:color w:val="000000"/>
            <w:kern w:val="0"/>
            <w:sz w:val="18"/>
            <w:szCs w:val="18"/>
          </w:rPr>
          <w:delText>，</w:delText>
        </w:r>
      </w:del>
    </w:p>
    <w:p w14:paraId="4238AF02" w14:textId="2DDB1A9A" w:rsidR="00C51618" w:rsidRPr="00C51618" w:rsidDel="007B54A4" w:rsidRDefault="00C51618" w:rsidP="00C51618">
      <w:pPr>
        <w:widowControl/>
        <w:shd w:val="clear" w:color="auto" w:fill="FFFFFF"/>
        <w:spacing w:line="270" w:lineRule="atLeast"/>
        <w:ind w:left="210" w:right="210" w:firstLine="360"/>
        <w:jc w:val="center"/>
        <w:rPr>
          <w:del w:id="40" w:author="Peng Xu" w:date="2021-02-05T00:25:00Z"/>
          <w:rFonts w:ascii="����" w:hAnsi="����" w:cs="宋体" w:hint="eastAsia"/>
          <w:color w:val="000000"/>
          <w:kern w:val="0"/>
          <w:sz w:val="18"/>
          <w:szCs w:val="18"/>
        </w:rPr>
      </w:pPr>
    </w:p>
    <w:p w14:paraId="139EC9D4" w14:textId="6925933F" w:rsidR="00C51618" w:rsidRPr="00C51618" w:rsidDel="007B54A4" w:rsidRDefault="00C51618" w:rsidP="00C9169C">
      <w:pPr>
        <w:widowControl/>
        <w:shd w:val="clear" w:color="auto" w:fill="FFFFFF"/>
        <w:spacing w:line="270" w:lineRule="atLeast"/>
        <w:ind w:right="210" w:firstLineChars="1000" w:firstLine="1800"/>
        <w:jc w:val="left"/>
        <w:rPr>
          <w:del w:id="41" w:author="Peng Xu" w:date="2021-02-05T00:25:00Z"/>
          <w:rFonts w:ascii="����" w:hAnsi="����" w:cs="宋体" w:hint="eastAsia"/>
          <w:color w:val="000000"/>
          <w:kern w:val="0"/>
          <w:sz w:val="18"/>
          <w:szCs w:val="18"/>
        </w:rPr>
      </w:pPr>
      <w:del w:id="42" w:author="Peng Xu" w:date="2021-02-05T00:25:00Z">
        <w:r w:rsidRPr="00C51618" w:rsidDel="007B54A4">
          <w:rPr>
            <w:rFonts w:ascii="����" w:hAnsi="����" w:cs="宋体"/>
            <w:color w:val="000000"/>
            <w:kern w:val="0"/>
            <w:sz w:val="18"/>
            <w:szCs w:val="18"/>
          </w:rPr>
          <w:delText>1</w:delText>
        </w:r>
        <w:r w:rsidR="00782CA5" w:rsidDel="007B54A4">
          <w:rPr>
            <w:rFonts w:ascii="����" w:hAnsi="����" w:cs="宋体"/>
            <w:color w:val="000000"/>
            <w:kern w:val="0"/>
            <w:sz w:val="18"/>
            <w:szCs w:val="18"/>
          </w:rPr>
          <w:delText xml:space="preserve"> </w:delText>
        </w:r>
        <w:r w:rsidR="00782CA5" w:rsidDel="007B54A4">
          <w:rPr>
            <w:rFonts w:ascii="����" w:hAnsi="����" w:cs="宋体" w:hint="eastAsia"/>
            <w:color w:val="000000"/>
            <w:kern w:val="0"/>
            <w:sz w:val="18"/>
            <w:szCs w:val="18"/>
          </w:rPr>
          <w:delText>长安大学地质工程与测绘学院，陕西</w:delText>
        </w:r>
        <w:r w:rsidR="00782CA5" w:rsidDel="007B54A4">
          <w:rPr>
            <w:rFonts w:ascii="����" w:hAnsi="����" w:cs="宋体" w:hint="eastAsia"/>
            <w:color w:val="000000"/>
            <w:kern w:val="0"/>
            <w:sz w:val="18"/>
            <w:szCs w:val="18"/>
          </w:rPr>
          <w:delText xml:space="preserve"> </w:delText>
        </w:r>
        <w:r w:rsidR="00782CA5" w:rsidDel="007B54A4">
          <w:rPr>
            <w:rFonts w:ascii="����" w:hAnsi="����" w:cs="宋体"/>
            <w:color w:val="000000"/>
            <w:kern w:val="0"/>
            <w:sz w:val="18"/>
            <w:szCs w:val="18"/>
          </w:rPr>
          <w:delText>710001</w:delText>
        </w:r>
      </w:del>
    </w:p>
    <w:p w14:paraId="4DB18549" w14:textId="349DD294" w:rsidR="00C51618" w:rsidRPr="00C51618" w:rsidDel="007B54A4" w:rsidRDefault="00C51618" w:rsidP="00C9169C">
      <w:pPr>
        <w:widowControl/>
        <w:shd w:val="clear" w:color="auto" w:fill="FFFFFF"/>
        <w:spacing w:line="270" w:lineRule="atLeast"/>
        <w:ind w:right="210" w:firstLineChars="1000" w:firstLine="1800"/>
        <w:jc w:val="left"/>
        <w:rPr>
          <w:del w:id="43" w:author="Peng Xu" w:date="2021-02-05T00:25:00Z"/>
          <w:rFonts w:ascii="����" w:hAnsi="����" w:cs="宋体" w:hint="eastAsia"/>
          <w:color w:val="000000"/>
          <w:kern w:val="0"/>
          <w:sz w:val="18"/>
          <w:szCs w:val="18"/>
        </w:rPr>
      </w:pPr>
      <w:del w:id="44" w:author="Peng Xu" w:date="2021-02-05T00:25:00Z">
        <w:r w:rsidRPr="00C51618" w:rsidDel="007B54A4">
          <w:rPr>
            <w:rFonts w:ascii="����" w:hAnsi="����" w:cs="宋体"/>
            <w:color w:val="000000"/>
            <w:kern w:val="0"/>
            <w:sz w:val="18"/>
            <w:szCs w:val="18"/>
          </w:rPr>
          <w:delText>2</w:delText>
        </w:r>
        <w:r w:rsidR="00782CA5" w:rsidDel="007B54A4">
          <w:rPr>
            <w:rFonts w:ascii="����" w:hAnsi="����" w:cs="宋体"/>
            <w:color w:val="000000"/>
            <w:kern w:val="0"/>
            <w:sz w:val="18"/>
            <w:szCs w:val="18"/>
          </w:rPr>
          <w:delText xml:space="preserve"> </w:delText>
        </w:r>
      </w:del>
    </w:p>
    <w:p w14:paraId="67D0F2F0" w14:textId="33446CD0" w:rsidR="00C51618" w:rsidDel="007B54A4" w:rsidRDefault="00C51618" w:rsidP="0007658F">
      <w:pPr>
        <w:widowControl/>
        <w:shd w:val="clear" w:color="auto" w:fill="FFFFFF"/>
        <w:spacing w:line="270" w:lineRule="atLeast"/>
        <w:ind w:right="210" w:firstLineChars="1000" w:firstLine="1800"/>
        <w:jc w:val="left"/>
        <w:rPr>
          <w:del w:id="45" w:author="Peng Xu" w:date="2021-02-05T00:25:00Z"/>
          <w:rFonts w:ascii="����" w:hAnsi="����" w:cs="宋体" w:hint="eastAsia"/>
          <w:color w:val="000000"/>
          <w:kern w:val="0"/>
          <w:sz w:val="18"/>
          <w:szCs w:val="18"/>
        </w:rPr>
      </w:pPr>
      <w:del w:id="46" w:author="Peng Xu" w:date="2021-02-05T00:25:00Z">
        <w:r w:rsidRPr="00C51618" w:rsidDel="007B54A4">
          <w:rPr>
            <w:rFonts w:ascii="����" w:hAnsi="����" w:cs="宋体"/>
            <w:color w:val="000000"/>
            <w:kern w:val="0"/>
            <w:sz w:val="18"/>
            <w:szCs w:val="18"/>
          </w:rPr>
          <w:delText>3</w:delText>
        </w:r>
        <w:r w:rsidR="00782CA5" w:rsidDel="007B54A4">
          <w:rPr>
            <w:rFonts w:ascii="����" w:hAnsi="����" w:cs="宋体"/>
            <w:color w:val="000000"/>
            <w:kern w:val="0"/>
            <w:sz w:val="18"/>
            <w:szCs w:val="18"/>
          </w:rPr>
          <w:delText xml:space="preserve"> </w:delText>
        </w:r>
      </w:del>
    </w:p>
    <w:p w14:paraId="252AB06C" w14:textId="77777777" w:rsidR="00782CA5" w:rsidRPr="00C51618" w:rsidRDefault="00782CA5" w:rsidP="00C9169C">
      <w:pPr>
        <w:widowControl/>
        <w:shd w:val="clear" w:color="auto" w:fill="FFFFFF"/>
        <w:spacing w:line="270" w:lineRule="atLeast"/>
        <w:ind w:right="210" w:firstLineChars="1000" w:firstLine="1800"/>
        <w:jc w:val="left"/>
        <w:rPr>
          <w:rFonts w:ascii="����" w:hAnsi="����" w:cs="宋体" w:hint="eastAsia"/>
          <w:color w:val="000000"/>
          <w:kern w:val="0"/>
          <w:sz w:val="18"/>
          <w:szCs w:val="18"/>
        </w:rPr>
      </w:pPr>
    </w:p>
    <w:p w14:paraId="5604D8EC" w14:textId="29B9D65A" w:rsidR="00C51618" w:rsidRDefault="00C51618" w:rsidP="00C51618">
      <w:pPr>
        <w:widowControl/>
        <w:shd w:val="clear" w:color="auto" w:fill="FFFFFF"/>
        <w:spacing w:line="270" w:lineRule="atLeast"/>
        <w:ind w:left="210" w:right="210" w:firstLine="402"/>
        <w:jc w:val="left"/>
        <w:rPr>
          <w:rFonts w:ascii="����" w:hAnsi="����" w:cs="宋体" w:hint="eastAsia"/>
          <w:b/>
          <w:bCs/>
          <w:color w:val="000000"/>
          <w:kern w:val="0"/>
          <w:sz w:val="20"/>
          <w:szCs w:val="20"/>
        </w:rPr>
      </w:pPr>
      <w:r w:rsidRPr="00C51618">
        <w:rPr>
          <w:rFonts w:ascii="����" w:hAnsi="����" w:cs="宋体"/>
          <w:b/>
          <w:bCs/>
          <w:color w:val="000000"/>
          <w:kern w:val="0"/>
          <w:sz w:val="20"/>
          <w:szCs w:val="20"/>
        </w:rPr>
        <w:t>摘要</w:t>
      </w:r>
    </w:p>
    <w:p w14:paraId="59610C71" w14:textId="77777777" w:rsidR="00782CA5" w:rsidRPr="00C51618" w:rsidRDefault="00782CA5" w:rsidP="00C51618">
      <w:pPr>
        <w:widowControl/>
        <w:shd w:val="clear" w:color="auto" w:fill="FFFFFF"/>
        <w:spacing w:line="270" w:lineRule="atLeast"/>
        <w:ind w:left="210" w:right="210" w:firstLine="360"/>
        <w:jc w:val="left"/>
        <w:rPr>
          <w:rFonts w:ascii="����" w:hAnsi="����" w:cs="宋体" w:hint="eastAsia"/>
          <w:color w:val="000000"/>
          <w:kern w:val="0"/>
          <w:sz w:val="18"/>
          <w:szCs w:val="18"/>
        </w:rPr>
      </w:pPr>
    </w:p>
    <w:p w14:paraId="6A979ABE" w14:textId="2DF204BF" w:rsidR="00C51618" w:rsidRDefault="00C51618" w:rsidP="00C51618">
      <w:pPr>
        <w:widowControl/>
        <w:shd w:val="clear" w:color="auto" w:fill="FFFFFF"/>
        <w:spacing w:line="270" w:lineRule="atLeast"/>
        <w:ind w:left="210" w:right="210" w:firstLine="402"/>
        <w:jc w:val="left"/>
        <w:rPr>
          <w:rFonts w:ascii="����" w:hAnsi="����" w:cs="宋体" w:hint="eastAsia"/>
          <w:color w:val="000000"/>
          <w:kern w:val="0"/>
          <w:sz w:val="18"/>
          <w:szCs w:val="18"/>
        </w:rPr>
      </w:pPr>
      <w:r w:rsidRPr="00C51618">
        <w:rPr>
          <w:rFonts w:ascii="����" w:hAnsi="����" w:cs="宋体"/>
          <w:b/>
          <w:bCs/>
          <w:color w:val="000000"/>
          <w:kern w:val="0"/>
          <w:sz w:val="20"/>
          <w:szCs w:val="20"/>
        </w:rPr>
        <w:t>关键词</w:t>
      </w:r>
      <w:ins w:id="47" w:author="Peng Xu" w:date="2021-02-05T00:25:00Z">
        <w:r w:rsidR="007B54A4">
          <w:rPr>
            <w:rFonts w:ascii="����" w:hAnsi="����" w:cs="宋体" w:hint="eastAsia"/>
            <w:b/>
            <w:bCs/>
            <w:color w:val="000000"/>
            <w:kern w:val="0"/>
            <w:sz w:val="20"/>
            <w:szCs w:val="20"/>
          </w:rPr>
          <w:t>：</w:t>
        </w:r>
        <w:r w:rsidR="007B54A4">
          <w:rPr>
            <w:rFonts w:ascii="����" w:hAnsi="����" w:cs="宋体" w:hint="eastAsia"/>
            <w:b/>
            <w:bCs/>
            <w:color w:val="000000"/>
            <w:kern w:val="0"/>
            <w:sz w:val="20"/>
            <w:szCs w:val="20"/>
          </w:rPr>
          <w:t>GRACE</w:t>
        </w:r>
        <w:r w:rsidR="007B54A4">
          <w:rPr>
            <w:rFonts w:ascii="����" w:hAnsi="����" w:cs="宋体"/>
            <w:b/>
            <w:bCs/>
            <w:color w:val="000000"/>
            <w:kern w:val="0"/>
            <w:sz w:val="20"/>
            <w:szCs w:val="20"/>
          </w:rPr>
          <w:t xml:space="preserve"> </w:t>
        </w:r>
        <w:r w:rsidR="007B54A4">
          <w:rPr>
            <w:rFonts w:ascii="����" w:hAnsi="����" w:cs="宋体" w:hint="eastAsia"/>
            <w:b/>
            <w:bCs/>
            <w:color w:val="000000"/>
            <w:kern w:val="0"/>
            <w:sz w:val="20"/>
            <w:szCs w:val="20"/>
          </w:rPr>
          <w:t>Follow</w:t>
        </w:r>
        <w:r w:rsidR="007B54A4">
          <w:rPr>
            <w:rFonts w:ascii="����" w:hAnsi="����" w:cs="宋体"/>
            <w:b/>
            <w:bCs/>
            <w:color w:val="000000"/>
            <w:kern w:val="0"/>
            <w:sz w:val="20"/>
            <w:szCs w:val="20"/>
          </w:rPr>
          <w:t xml:space="preserve"> </w:t>
        </w:r>
        <w:r w:rsidR="007B54A4">
          <w:rPr>
            <w:rFonts w:ascii="����" w:hAnsi="����" w:cs="宋体" w:hint="eastAsia"/>
            <w:b/>
            <w:bCs/>
            <w:color w:val="000000"/>
            <w:kern w:val="0"/>
            <w:sz w:val="20"/>
            <w:szCs w:val="20"/>
          </w:rPr>
          <w:t>On</w:t>
        </w:r>
        <w:r w:rsidR="007B54A4">
          <w:rPr>
            <w:rFonts w:ascii="����" w:hAnsi="����" w:cs="宋体" w:hint="eastAsia"/>
            <w:b/>
            <w:bCs/>
            <w:color w:val="000000"/>
            <w:kern w:val="0"/>
            <w:sz w:val="20"/>
            <w:szCs w:val="20"/>
          </w:rPr>
          <w:t>，星间微波测距，数据预处理，噪声分析</w:t>
        </w:r>
      </w:ins>
    </w:p>
    <w:p w14:paraId="24924EFB" w14:textId="77777777" w:rsidR="00C9169C" w:rsidRDefault="00C9169C" w:rsidP="00C51618">
      <w:pPr>
        <w:widowControl/>
        <w:shd w:val="clear" w:color="auto" w:fill="FFFFFF"/>
        <w:spacing w:line="270" w:lineRule="atLeast"/>
        <w:ind w:left="210" w:right="210" w:firstLine="360"/>
        <w:jc w:val="left"/>
        <w:rPr>
          <w:rFonts w:ascii="����" w:hAnsi="����" w:cs="宋体" w:hint="eastAsia"/>
          <w:color w:val="000000"/>
          <w:kern w:val="0"/>
          <w:sz w:val="18"/>
          <w:szCs w:val="18"/>
        </w:rPr>
      </w:pPr>
    </w:p>
    <w:p w14:paraId="363A8628" w14:textId="1D8383F3" w:rsidR="00C51618" w:rsidRDefault="00C51618" w:rsidP="00C51618">
      <w:pPr>
        <w:widowControl/>
        <w:shd w:val="clear" w:color="auto" w:fill="FFFFFF"/>
        <w:spacing w:line="270" w:lineRule="atLeast"/>
        <w:ind w:left="210" w:right="210" w:firstLine="402"/>
        <w:jc w:val="left"/>
        <w:rPr>
          <w:rFonts w:ascii="����" w:hAnsi="����" w:cs="宋体" w:hint="eastAsia"/>
          <w:color w:val="000000"/>
          <w:kern w:val="0"/>
          <w:sz w:val="18"/>
          <w:szCs w:val="18"/>
        </w:rPr>
      </w:pPr>
      <w:r w:rsidRPr="00C51618">
        <w:rPr>
          <w:rFonts w:ascii="����" w:hAnsi="����" w:cs="宋体"/>
          <w:b/>
          <w:bCs/>
          <w:color w:val="993366"/>
          <w:kern w:val="0"/>
          <w:sz w:val="20"/>
          <w:szCs w:val="20"/>
        </w:rPr>
        <w:t>doi:10.6038/</w:t>
      </w:r>
      <w:proofErr w:type="spellStart"/>
      <w:r w:rsidRPr="00C51618">
        <w:rPr>
          <w:rFonts w:ascii="����" w:hAnsi="����" w:cs="宋体"/>
          <w:b/>
          <w:bCs/>
          <w:color w:val="993366"/>
          <w:kern w:val="0"/>
          <w:sz w:val="20"/>
          <w:szCs w:val="20"/>
        </w:rPr>
        <w:t>cjg</w:t>
      </w:r>
      <w:proofErr w:type="spellEnd"/>
      <w:r w:rsidRPr="00C51618">
        <w:rPr>
          <w:rFonts w:ascii="����" w:hAnsi="����" w:cs="宋体"/>
          <w:color w:val="993366"/>
          <w:kern w:val="0"/>
          <w:sz w:val="18"/>
          <w:szCs w:val="18"/>
        </w:rPr>
        <w:t> +++</w:t>
      </w:r>
      <w:proofErr w:type="gramStart"/>
      <w:r w:rsidRPr="00C51618">
        <w:rPr>
          <w:rFonts w:ascii="����" w:hAnsi="����" w:cs="宋体"/>
          <w:color w:val="993366"/>
          <w:kern w:val="0"/>
          <w:sz w:val="18"/>
          <w:szCs w:val="18"/>
        </w:rPr>
        <w:t>+.+</w:t>
      </w:r>
      <w:proofErr w:type="gramEnd"/>
      <w:r w:rsidRPr="00C51618">
        <w:rPr>
          <w:rFonts w:ascii="����" w:hAnsi="����" w:cs="宋体"/>
          <w:color w:val="993366"/>
          <w:kern w:val="0"/>
          <w:sz w:val="18"/>
          <w:szCs w:val="18"/>
        </w:rPr>
        <w:t>+.+++</w:t>
      </w:r>
      <w:r w:rsidRPr="00C51618">
        <w:rPr>
          <w:rFonts w:ascii="����" w:hAnsi="����" w:cs="宋体"/>
          <w:color w:val="000000"/>
          <w:kern w:val="0"/>
          <w:sz w:val="18"/>
          <w:szCs w:val="18"/>
        </w:rPr>
        <w:t>中图分类号</w:t>
      </w:r>
      <w:r w:rsidRPr="00C51618">
        <w:rPr>
          <w:rFonts w:ascii="����" w:hAnsi="����" w:cs="宋体"/>
          <w:color w:val="000000"/>
          <w:kern w:val="0"/>
          <w:sz w:val="18"/>
          <w:szCs w:val="18"/>
        </w:rPr>
        <w:t xml:space="preserve">P </w:t>
      </w:r>
      <w:r w:rsidRPr="00C51618">
        <w:rPr>
          <w:rFonts w:ascii="����" w:hAnsi="����" w:cs="宋体"/>
          <w:color w:val="000000"/>
          <w:kern w:val="0"/>
          <w:sz w:val="18"/>
          <w:szCs w:val="18"/>
        </w:rPr>
        <w:t>收稿日期</w:t>
      </w:r>
      <w:r w:rsidR="00C72FFF">
        <w:rPr>
          <w:rFonts w:ascii="����" w:hAnsi="����" w:cs="宋体"/>
          <w:color w:val="000000"/>
          <w:kern w:val="0"/>
          <w:sz w:val="18"/>
          <w:szCs w:val="18"/>
        </w:rPr>
        <w:t xml:space="preserve"> </w:t>
      </w:r>
      <w:r w:rsidRPr="00C51618">
        <w:rPr>
          <w:rFonts w:ascii="����" w:hAnsi="����" w:cs="宋体"/>
          <w:color w:val="000000"/>
          <w:kern w:val="0"/>
          <w:sz w:val="18"/>
          <w:szCs w:val="18"/>
        </w:rPr>
        <w:t>收修定稿</w:t>
      </w:r>
    </w:p>
    <w:p w14:paraId="2DD295A8" w14:textId="77777777" w:rsidR="00C9169C" w:rsidRPr="00C9169C" w:rsidRDefault="00C9169C" w:rsidP="00C51618">
      <w:pPr>
        <w:widowControl/>
        <w:shd w:val="clear" w:color="auto" w:fill="FFFFFF"/>
        <w:spacing w:line="270" w:lineRule="atLeast"/>
        <w:ind w:left="210" w:right="210" w:firstLine="360"/>
        <w:jc w:val="left"/>
        <w:rPr>
          <w:rFonts w:ascii="����" w:hAnsi="����" w:cs="宋体" w:hint="eastAsia"/>
          <w:color w:val="000000"/>
          <w:kern w:val="0"/>
          <w:sz w:val="18"/>
          <w:szCs w:val="18"/>
        </w:rPr>
      </w:pPr>
    </w:p>
    <w:p w14:paraId="3754C90D" w14:textId="11278A12" w:rsidR="00C9169C" w:rsidRPr="00782CA5" w:rsidRDefault="00782CA5" w:rsidP="00C51618">
      <w:pPr>
        <w:widowControl/>
        <w:shd w:val="clear" w:color="auto" w:fill="FFFFFF"/>
        <w:ind w:left="210" w:right="210" w:firstLine="602"/>
        <w:jc w:val="center"/>
        <w:rPr>
          <w:rFonts w:ascii="����" w:hAnsi="����" w:cs="宋体" w:hint="eastAsia"/>
          <w:color w:val="FF0000"/>
          <w:kern w:val="0"/>
          <w:sz w:val="18"/>
          <w:szCs w:val="18"/>
        </w:rPr>
      </w:pPr>
      <w:r w:rsidRPr="00782CA5">
        <w:rPr>
          <w:rFonts w:ascii="����" w:hAnsi="����" w:cs="宋体"/>
          <w:b/>
          <w:bCs/>
          <w:color w:val="FF0000"/>
          <w:kern w:val="0"/>
          <w:sz w:val="30"/>
          <w:szCs w:val="30"/>
        </w:rPr>
        <w:t>T</w:t>
      </w:r>
      <w:r w:rsidRPr="00782CA5">
        <w:rPr>
          <w:rFonts w:ascii="����" w:hAnsi="����" w:cs="宋体" w:hint="eastAsia"/>
          <w:b/>
          <w:bCs/>
          <w:color w:val="FF0000"/>
          <w:kern w:val="0"/>
          <w:sz w:val="30"/>
          <w:szCs w:val="30"/>
        </w:rPr>
        <w:t>itle</w:t>
      </w:r>
    </w:p>
    <w:p w14:paraId="130A24B0" w14:textId="2CE51277" w:rsidR="00C51618" w:rsidRDefault="00C72FFF" w:rsidP="00C72FFF">
      <w:pPr>
        <w:widowControl/>
        <w:shd w:val="clear" w:color="auto" w:fill="FFFFFF"/>
        <w:spacing w:line="270" w:lineRule="atLeast"/>
        <w:ind w:left="210" w:right="210" w:firstLine="360"/>
        <w:jc w:val="center"/>
        <w:rPr>
          <w:rFonts w:ascii="����" w:hAnsi="����" w:cs="宋体" w:hint="eastAsia"/>
          <w:color w:val="000000"/>
          <w:kern w:val="0"/>
          <w:sz w:val="18"/>
          <w:szCs w:val="18"/>
        </w:rPr>
      </w:pPr>
      <w:r>
        <w:rPr>
          <w:rFonts w:ascii="����" w:hAnsi="����" w:cs="宋体"/>
          <w:color w:val="000000"/>
          <w:kern w:val="0"/>
          <w:sz w:val="18"/>
          <w:szCs w:val="18"/>
        </w:rPr>
        <w:t>L</w:t>
      </w:r>
      <w:r>
        <w:rPr>
          <w:rFonts w:ascii="����" w:hAnsi="����" w:cs="宋体" w:hint="eastAsia"/>
          <w:color w:val="000000"/>
          <w:kern w:val="0"/>
          <w:sz w:val="18"/>
          <w:szCs w:val="18"/>
        </w:rPr>
        <w:t>i</w:t>
      </w:r>
      <w:r>
        <w:rPr>
          <w:rFonts w:ascii="����" w:hAnsi="����" w:cs="宋体"/>
          <w:color w:val="000000"/>
          <w:kern w:val="0"/>
          <w:sz w:val="18"/>
          <w:szCs w:val="18"/>
        </w:rPr>
        <w:t xml:space="preserve"> H</w:t>
      </w:r>
      <w:r>
        <w:rPr>
          <w:rFonts w:ascii="����" w:hAnsi="����" w:cs="宋体" w:hint="eastAsia"/>
          <w:color w:val="000000"/>
          <w:kern w:val="0"/>
          <w:sz w:val="18"/>
          <w:szCs w:val="18"/>
        </w:rPr>
        <w:t>aosi</w:t>
      </w:r>
      <w:r w:rsidR="00C51618" w:rsidRPr="00C51618">
        <w:rPr>
          <w:rFonts w:ascii="����" w:hAnsi="����" w:cs="宋体"/>
          <w:color w:val="000000"/>
          <w:kern w:val="0"/>
          <w:sz w:val="18"/>
          <w:szCs w:val="18"/>
          <w:vertAlign w:val="superscript"/>
        </w:rPr>
        <w:t>1</w:t>
      </w:r>
    </w:p>
    <w:p w14:paraId="25D5A380" w14:textId="77777777" w:rsidR="00C9169C" w:rsidRPr="00C51618" w:rsidRDefault="00C9169C" w:rsidP="00C9169C">
      <w:pPr>
        <w:widowControl/>
        <w:shd w:val="clear" w:color="auto" w:fill="FFFFFF"/>
        <w:spacing w:line="270" w:lineRule="atLeast"/>
        <w:ind w:left="210" w:right="210" w:firstLine="360"/>
        <w:jc w:val="left"/>
        <w:rPr>
          <w:rFonts w:ascii="����" w:hAnsi="����" w:cs="宋体" w:hint="eastAsia"/>
          <w:color w:val="000000"/>
          <w:kern w:val="0"/>
          <w:sz w:val="18"/>
          <w:szCs w:val="18"/>
        </w:rPr>
      </w:pPr>
    </w:p>
    <w:p w14:paraId="072E1CA1" w14:textId="641FE811" w:rsidR="00C51618" w:rsidRPr="00C72FFF" w:rsidRDefault="00C51618" w:rsidP="00C51618">
      <w:pPr>
        <w:widowControl/>
        <w:shd w:val="clear" w:color="auto" w:fill="FFFFFF"/>
        <w:spacing w:line="270" w:lineRule="atLeast"/>
        <w:ind w:left="210" w:right="210" w:firstLine="360"/>
        <w:jc w:val="left"/>
        <w:rPr>
          <w:rFonts w:ascii="����" w:hAnsi="����" w:cs="宋体" w:hint="eastAsia"/>
          <w:i/>
          <w:iCs/>
          <w:color w:val="000000"/>
          <w:kern w:val="0"/>
          <w:sz w:val="18"/>
          <w:szCs w:val="18"/>
        </w:rPr>
      </w:pPr>
      <w:r w:rsidRPr="00C51618">
        <w:rPr>
          <w:rFonts w:ascii="����" w:hAnsi="����" w:cs="宋体"/>
          <w:color w:val="000000"/>
          <w:kern w:val="0"/>
          <w:sz w:val="18"/>
          <w:szCs w:val="18"/>
        </w:rPr>
        <w:t>1</w:t>
      </w:r>
      <w:r w:rsidR="00C72FFF">
        <w:rPr>
          <w:rFonts w:ascii="����" w:hAnsi="����" w:cs="宋体"/>
          <w:color w:val="000000"/>
          <w:kern w:val="0"/>
          <w:sz w:val="18"/>
          <w:szCs w:val="18"/>
        </w:rPr>
        <w:t xml:space="preserve"> </w:t>
      </w:r>
      <w:r w:rsidR="00C72FFF" w:rsidRPr="00C72FFF">
        <w:rPr>
          <w:rFonts w:ascii="����" w:hAnsi="����" w:cs="宋体"/>
          <w:i/>
          <w:iCs/>
          <w:color w:val="000000"/>
          <w:kern w:val="0"/>
          <w:sz w:val="18"/>
          <w:szCs w:val="18"/>
        </w:rPr>
        <w:t>School of Geological Engineering and Surveying</w:t>
      </w:r>
      <w:r w:rsidRPr="00C72FFF">
        <w:rPr>
          <w:rFonts w:ascii="����" w:hAnsi="����" w:cs="宋体"/>
          <w:i/>
          <w:iCs/>
          <w:color w:val="000000"/>
          <w:kern w:val="0"/>
          <w:sz w:val="18"/>
          <w:szCs w:val="18"/>
        </w:rPr>
        <w:t>,</w:t>
      </w:r>
      <w:r w:rsidR="00C72FFF">
        <w:rPr>
          <w:rFonts w:ascii="����" w:hAnsi="����" w:cs="宋体"/>
          <w:i/>
          <w:iCs/>
          <w:color w:val="000000"/>
          <w:kern w:val="0"/>
          <w:sz w:val="18"/>
          <w:szCs w:val="18"/>
        </w:rPr>
        <w:t xml:space="preserve"> C</w:t>
      </w:r>
      <w:r w:rsidR="00C72FFF">
        <w:rPr>
          <w:rFonts w:ascii="����" w:hAnsi="����" w:cs="宋体" w:hint="eastAsia"/>
          <w:i/>
          <w:iCs/>
          <w:color w:val="000000"/>
          <w:kern w:val="0"/>
          <w:sz w:val="18"/>
          <w:szCs w:val="18"/>
        </w:rPr>
        <w:t>hang</w:t>
      </w:r>
      <w:r w:rsidR="00C72FFF">
        <w:rPr>
          <w:rFonts w:ascii="����" w:hAnsi="����" w:cs="宋体"/>
          <w:i/>
          <w:iCs/>
          <w:color w:val="000000"/>
          <w:kern w:val="0"/>
          <w:sz w:val="18"/>
          <w:szCs w:val="18"/>
        </w:rPr>
        <w:t>’</w:t>
      </w:r>
      <w:r w:rsidR="00DF37FF">
        <w:rPr>
          <w:rFonts w:ascii="����" w:hAnsi="����" w:cs="宋体"/>
          <w:i/>
          <w:iCs/>
          <w:color w:val="000000"/>
          <w:kern w:val="0"/>
          <w:sz w:val="18"/>
          <w:szCs w:val="18"/>
        </w:rPr>
        <w:t xml:space="preserve"> </w:t>
      </w:r>
      <w:proofErr w:type="gramStart"/>
      <w:r w:rsidR="00C72FFF">
        <w:rPr>
          <w:rFonts w:ascii="����" w:hAnsi="����" w:cs="宋体"/>
          <w:i/>
          <w:iCs/>
          <w:color w:val="000000"/>
          <w:kern w:val="0"/>
          <w:sz w:val="18"/>
          <w:szCs w:val="18"/>
        </w:rPr>
        <w:t>an</w:t>
      </w:r>
      <w:proofErr w:type="gramEnd"/>
      <w:r w:rsidR="00C72FFF">
        <w:rPr>
          <w:rFonts w:ascii="����" w:hAnsi="����" w:cs="宋体"/>
          <w:i/>
          <w:iCs/>
          <w:color w:val="000000"/>
          <w:kern w:val="0"/>
          <w:sz w:val="18"/>
          <w:szCs w:val="18"/>
        </w:rPr>
        <w:t xml:space="preserve"> University</w:t>
      </w:r>
      <w:r w:rsidRPr="00C72FFF">
        <w:rPr>
          <w:rFonts w:ascii="����" w:hAnsi="����" w:cs="宋体"/>
          <w:i/>
          <w:iCs/>
          <w:color w:val="000000"/>
          <w:kern w:val="0"/>
          <w:sz w:val="18"/>
          <w:szCs w:val="18"/>
        </w:rPr>
        <w:t>,</w:t>
      </w:r>
      <w:r w:rsidR="00C72FFF">
        <w:rPr>
          <w:rFonts w:ascii="����" w:hAnsi="����" w:cs="宋体"/>
          <w:i/>
          <w:iCs/>
          <w:color w:val="000000"/>
          <w:kern w:val="0"/>
          <w:sz w:val="18"/>
          <w:szCs w:val="18"/>
        </w:rPr>
        <w:t xml:space="preserve"> Shaanxi, 710001</w:t>
      </w:r>
      <w:r w:rsidRPr="00C72FFF">
        <w:rPr>
          <w:rFonts w:ascii="����" w:hAnsi="����" w:cs="宋体"/>
          <w:i/>
          <w:iCs/>
          <w:color w:val="000000"/>
          <w:kern w:val="0"/>
          <w:sz w:val="18"/>
          <w:szCs w:val="18"/>
        </w:rPr>
        <w:t>,</w:t>
      </w:r>
      <w:r w:rsidR="00C72FFF">
        <w:rPr>
          <w:rFonts w:ascii="����" w:hAnsi="����" w:cs="宋体"/>
          <w:i/>
          <w:iCs/>
          <w:color w:val="000000"/>
          <w:kern w:val="0"/>
          <w:sz w:val="18"/>
          <w:szCs w:val="18"/>
        </w:rPr>
        <w:t xml:space="preserve"> </w:t>
      </w:r>
      <w:r w:rsidRPr="00C51618">
        <w:rPr>
          <w:rFonts w:ascii="����" w:hAnsi="����" w:cs="宋体"/>
          <w:i/>
          <w:iCs/>
          <w:color w:val="000000"/>
          <w:kern w:val="0"/>
          <w:sz w:val="18"/>
          <w:szCs w:val="18"/>
        </w:rPr>
        <w:t>China</w:t>
      </w:r>
    </w:p>
    <w:p w14:paraId="0F0D002C" w14:textId="3C512611" w:rsidR="00C51618" w:rsidRPr="00C51618" w:rsidRDefault="00C51618" w:rsidP="00C51618">
      <w:pPr>
        <w:widowControl/>
        <w:shd w:val="clear" w:color="auto" w:fill="FFFFFF"/>
        <w:spacing w:line="270" w:lineRule="atLeast"/>
        <w:ind w:left="210" w:right="210" w:firstLine="360"/>
        <w:jc w:val="left"/>
        <w:rPr>
          <w:rFonts w:ascii="����" w:hAnsi="����" w:cs="宋体" w:hint="eastAsia"/>
          <w:color w:val="000000"/>
          <w:kern w:val="0"/>
          <w:sz w:val="18"/>
          <w:szCs w:val="18"/>
        </w:rPr>
      </w:pPr>
      <w:r w:rsidRPr="00C51618">
        <w:rPr>
          <w:rFonts w:ascii="����" w:hAnsi="����" w:cs="宋体"/>
          <w:color w:val="000000"/>
          <w:kern w:val="0"/>
          <w:sz w:val="18"/>
          <w:szCs w:val="18"/>
        </w:rPr>
        <w:t>2</w:t>
      </w:r>
      <w:r w:rsidR="00C72FFF">
        <w:rPr>
          <w:rFonts w:ascii="����" w:hAnsi="����" w:cs="宋体"/>
          <w:i/>
          <w:iCs/>
          <w:color w:val="000000"/>
          <w:kern w:val="0"/>
          <w:sz w:val="18"/>
          <w:szCs w:val="18"/>
        </w:rPr>
        <w:t xml:space="preserve"> </w:t>
      </w:r>
    </w:p>
    <w:p w14:paraId="00CC600D" w14:textId="728A28FA" w:rsidR="00C51618" w:rsidRDefault="00C51618" w:rsidP="00C51618">
      <w:pPr>
        <w:widowControl/>
        <w:shd w:val="clear" w:color="auto" w:fill="FFFFFF"/>
        <w:spacing w:line="270" w:lineRule="atLeast"/>
        <w:ind w:left="210" w:right="210" w:firstLine="360"/>
        <w:jc w:val="left"/>
        <w:rPr>
          <w:rFonts w:ascii="����" w:hAnsi="����" w:cs="宋体" w:hint="eastAsia"/>
          <w:i/>
          <w:iCs/>
          <w:color w:val="000000"/>
          <w:kern w:val="0"/>
          <w:sz w:val="18"/>
          <w:szCs w:val="18"/>
        </w:rPr>
      </w:pPr>
      <w:r w:rsidRPr="00C51618">
        <w:rPr>
          <w:rFonts w:ascii="����" w:hAnsi="����" w:cs="宋体"/>
          <w:color w:val="000000"/>
          <w:kern w:val="0"/>
          <w:sz w:val="18"/>
          <w:szCs w:val="18"/>
        </w:rPr>
        <w:t>3</w:t>
      </w:r>
      <w:r w:rsidR="00C72FFF">
        <w:rPr>
          <w:rFonts w:ascii="����" w:hAnsi="����" w:cs="宋体"/>
          <w:i/>
          <w:iCs/>
          <w:color w:val="000000"/>
          <w:kern w:val="0"/>
          <w:sz w:val="18"/>
          <w:szCs w:val="18"/>
        </w:rPr>
        <w:t xml:space="preserve"> </w:t>
      </w:r>
    </w:p>
    <w:p w14:paraId="42B749FE" w14:textId="77777777" w:rsidR="00782CA5" w:rsidRPr="00C51618" w:rsidRDefault="00782CA5" w:rsidP="00C51618">
      <w:pPr>
        <w:widowControl/>
        <w:shd w:val="clear" w:color="auto" w:fill="FFFFFF"/>
        <w:spacing w:line="270" w:lineRule="atLeast"/>
        <w:ind w:left="210" w:right="210" w:firstLine="360"/>
        <w:jc w:val="left"/>
        <w:rPr>
          <w:rFonts w:ascii="����" w:hAnsi="����" w:cs="宋体" w:hint="eastAsia"/>
          <w:color w:val="000000"/>
          <w:kern w:val="0"/>
          <w:sz w:val="18"/>
          <w:szCs w:val="18"/>
        </w:rPr>
      </w:pPr>
    </w:p>
    <w:p w14:paraId="3F0E0FFC" w14:textId="102E38BD" w:rsidR="00C51618" w:rsidRPr="00C51618" w:rsidRDefault="00C51618" w:rsidP="00C51618">
      <w:pPr>
        <w:widowControl/>
        <w:shd w:val="clear" w:color="auto" w:fill="FFFFFF"/>
        <w:spacing w:line="270" w:lineRule="atLeast"/>
        <w:ind w:left="210" w:right="210" w:firstLine="402"/>
        <w:jc w:val="left"/>
        <w:rPr>
          <w:rFonts w:ascii="����" w:hAnsi="����" w:cs="宋体" w:hint="eastAsia"/>
          <w:color w:val="000000"/>
          <w:kern w:val="0"/>
          <w:sz w:val="18"/>
          <w:szCs w:val="18"/>
        </w:rPr>
      </w:pPr>
      <w:r w:rsidRPr="00C51618">
        <w:rPr>
          <w:rFonts w:ascii="����" w:hAnsi="����" w:cs="宋体"/>
          <w:b/>
          <w:bCs/>
          <w:color w:val="000000"/>
          <w:kern w:val="0"/>
          <w:sz w:val="20"/>
          <w:szCs w:val="20"/>
        </w:rPr>
        <w:t>Abstract</w:t>
      </w:r>
    </w:p>
    <w:p w14:paraId="1988041A" w14:textId="584366FA" w:rsidR="00C51618" w:rsidRPr="00C51618" w:rsidRDefault="00C51618" w:rsidP="00C51618">
      <w:pPr>
        <w:widowControl/>
        <w:shd w:val="clear" w:color="auto" w:fill="FFFFFF"/>
        <w:spacing w:line="270" w:lineRule="atLeast"/>
        <w:ind w:left="210" w:right="210" w:firstLine="361"/>
        <w:jc w:val="left"/>
        <w:rPr>
          <w:rFonts w:ascii="����" w:hAnsi="����" w:cs="宋体" w:hint="eastAsia"/>
          <w:color w:val="000000"/>
          <w:kern w:val="0"/>
          <w:sz w:val="18"/>
          <w:szCs w:val="18"/>
        </w:rPr>
      </w:pPr>
      <w:r w:rsidRPr="00C51618">
        <w:rPr>
          <w:rFonts w:ascii="����" w:hAnsi="����" w:cs="宋体"/>
          <w:b/>
          <w:bCs/>
          <w:color w:val="000000"/>
          <w:kern w:val="0"/>
          <w:sz w:val="18"/>
          <w:szCs w:val="18"/>
        </w:rPr>
        <w:t>Keywords</w:t>
      </w:r>
    </w:p>
    <w:p w14:paraId="12120CD9" w14:textId="0C9E77CF" w:rsidR="00C51618" w:rsidRPr="00C51618" w:rsidRDefault="00C51618" w:rsidP="00C51618">
      <w:pPr>
        <w:widowControl/>
        <w:shd w:val="clear" w:color="auto" w:fill="FFFFFF"/>
        <w:spacing w:line="270" w:lineRule="atLeast"/>
        <w:ind w:left="210" w:right="210" w:firstLine="360"/>
        <w:jc w:val="left"/>
        <w:rPr>
          <w:rFonts w:ascii="����" w:hAnsi="����" w:cs="宋体" w:hint="eastAsia"/>
          <w:color w:val="000000"/>
          <w:kern w:val="0"/>
          <w:sz w:val="18"/>
          <w:szCs w:val="18"/>
        </w:rPr>
      </w:pPr>
    </w:p>
    <w:p w14:paraId="5983AB89" w14:textId="4178DDAE" w:rsidR="00C51618" w:rsidRDefault="00C51618" w:rsidP="00C51618">
      <w:pPr>
        <w:widowControl/>
        <w:shd w:val="clear" w:color="auto" w:fill="FFFFFF"/>
        <w:spacing w:line="270" w:lineRule="atLeast"/>
        <w:ind w:left="210" w:right="210" w:firstLine="361"/>
        <w:jc w:val="left"/>
        <w:rPr>
          <w:ins w:id="48" w:author="Peng Xu" w:date="2021-02-05T00:25:00Z"/>
          <w:rFonts w:ascii="����" w:hAnsi="����" w:cs="宋体" w:hint="eastAsia"/>
          <w:b/>
          <w:bCs/>
          <w:color w:val="FF0000"/>
          <w:kern w:val="0"/>
          <w:sz w:val="18"/>
          <w:szCs w:val="18"/>
        </w:rPr>
      </w:pPr>
      <w:r w:rsidRPr="00C51618">
        <w:rPr>
          <w:rFonts w:ascii="����" w:hAnsi="����" w:cs="宋体"/>
          <w:b/>
          <w:bCs/>
          <w:color w:val="FF0000"/>
          <w:kern w:val="0"/>
          <w:sz w:val="18"/>
          <w:szCs w:val="18"/>
        </w:rPr>
        <w:t>首页脚注</w:t>
      </w:r>
      <w:ins w:id="49" w:author="Peng Xu" w:date="2021-02-05T00:25:00Z">
        <w:r w:rsidR="007B54A4">
          <w:rPr>
            <w:rFonts w:ascii="����" w:hAnsi="����" w:cs="宋体" w:hint="eastAsia"/>
            <w:b/>
            <w:bCs/>
            <w:color w:val="FF0000"/>
            <w:kern w:val="0"/>
            <w:sz w:val="18"/>
            <w:szCs w:val="18"/>
          </w:rPr>
          <w:t>：</w:t>
        </w:r>
      </w:ins>
      <w:del w:id="50" w:author="Peng Xu" w:date="2021-02-05T00:25:00Z">
        <w:r w:rsidRPr="00C51618" w:rsidDel="007B54A4">
          <w:rPr>
            <w:rFonts w:ascii="����" w:hAnsi="����" w:cs="宋体"/>
            <w:b/>
            <w:bCs/>
            <w:color w:val="FF0000"/>
            <w:kern w:val="0"/>
            <w:sz w:val="18"/>
            <w:szCs w:val="18"/>
          </w:rPr>
          <w:delText>处给出以下内容：</w:delText>
        </w:r>
        <w:r w:rsidRPr="00C51618" w:rsidDel="007B54A4">
          <w:rPr>
            <w:rFonts w:ascii="����" w:hAnsi="����" w:cs="宋体"/>
            <w:b/>
            <w:bCs/>
            <w:color w:val="FF0000"/>
            <w:kern w:val="0"/>
            <w:sz w:val="18"/>
            <w:szCs w:val="18"/>
          </w:rPr>
          <w:delText>1 </w:delText>
        </w:r>
        <w:r w:rsidRPr="00C51618" w:rsidDel="007B54A4">
          <w:rPr>
            <w:rFonts w:ascii="����" w:hAnsi="����" w:cs="宋体"/>
            <w:b/>
            <w:bCs/>
            <w:color w:val="FF0000"/>
            <w:kern w:val="0"/>
            <w:sz w:val="18"/>
            <w:szCs w:val="18"/>
          </w:rPr>
          <w:delText>基金项目及批准号（主要为省部级以上的项目）；</w:delText>
        </w:r>
        <w:r w:rsidRPr="00C51618" w:rsidDel="007B54A4">
          <w:rPr>
            <w:rFonts w:ascii="����" w:hAnsi="����" w:cs="宋体"/>
            <w:b/>
            <w:bCs/>
            <w:color w:val="FF0000"/>
            <w:kern w:val="0"/>
            <w:sz w:val="18"/>
            <w:szCs w:val="18"/>
          </w:rPr>
          <w:delText>2 </w:delText>
        </w:r>
        <w:r w:rsidRPr="00C51618" w:rsidDel="007B54A4">
          <w:rPr>
            <w:rFonts w:ascii="����" w:hAnsi="����" w:cs="宋体"/>
            <w:b/>
            <w:bCs/>
            <w:color w:val="FF0000"/>
            <w:kern w:val="0"/>
            <w:sz w:val="18"/>
            <w:szCs w:val="18"/>
          </w:rPr>
          <w:delText>作者简介（第一作者和通讯作者）；包括姓名、性别、出生年、毕业年份及学校、主要从事的研究内容及</w:delText>
        </w:r>
        <w:r w:rsidRPr="00C51618" w:rsidDel="007B54A4">
          <w:rPr>
            <w:rFonts w:ascii="����" w:hAnsi="����" w:cs="宋体"/>
            <w:b/>
            <w:bCs/>
            <w:color w:val="FF0000"/>
            <w:kern w:val="0"/>
            <w:sz w:val="18"/>
            <w:szCs w:val="18"/>
          </w:rPr>
          <w:delText>E-mail</w:delText>
        </w:r>
        <w:r w:rsidRPr="00C51618" w:rsidDel="007B54A4">
          <w:rPr>
            <w:rFonts w:ascii="����" w:hAnsi="����" w:cs="宋体"/>
            <w:b/>
            <w:bCs/>
            <w:color w:val="FF0000"/>
            <w:kern w:val="0"/>
            <w:sz w:val="18"/>
            <w:szCs w:val="18"/>
          </w:rPr>
          <w:delText>等约</w:delText>
        </w:r>
        <w:r w:rsidRPr="00C51618" w:rsidDel="007B54A4">
          <w:rPr>
            <w:rFonts w:ascii="����" w:hAnsi="����" w:cs="宋体"/>
            <w:b/>
            <w:bCs/>
            <w:color w:val="FF0000"/>
            <w:kern w:val="0"/>
            <w:sz w:val="18"/>
            <w:szCs w:val="18"/>
          </w:rPr>
          <w:delText>100</w:delText>
        </w:r>
        <w:r w:rsidRPr="00C51618" w:rsidDel="007B54A4">
          <w:rPr>
            <w:rFonts w:ascii="����" w:hAnsi="����" w:cs="宋体"/>
            <w:b/>
            <w:bCs/>
            <w:color w:val="FF0000"/>
            <w:kern w:val="0"/>
            <w:sz w:val="18"/>
            <w:szCs w:val="18"/>
          </w:rPr>
          <w:delText>字。</w:delText>
        </w:r>
      </w:del>
    </w:p>
    <w:p w14:paraId="0FB91091" w14:textId="77777777" w:rsidR="00A84F9A" w:rsidRDefault="007B54A4" w:rsidP="007B54A4">
      <w:pPr>
        <w:widowControl/>
        <w:shd w:val="clear" w:color="auto" w:fill="FFFFFF"/>
        <w:spacing w:line="270" w:lineRule="atLeast"/>
        <w:ind w:right="210" w:firstLineChars="0" w:firstLine="0"/>
        <w:jc w:val="left"/>
        <w:rPr>
          <w:ins w:id="51" w:author="Peng Xu" w:date="2021-02-05T02:25:00Z"/>
          <w:sz w:val="18"/>
        </w:rPr>
      </w:pPr>
      <w:ins w:id="52" w:author="Peng Xu" w:date="2021-02-05T00:25:00Z">
        <w:r w:rsidRPr="001D5DC4">
          <w:rPr>
            <w:rFonts w:hint="eastAsia"/>
            <w:sz w:val="18"/>
          </w:rPr>
          <w:t>基金项目：</w:t>
        </w:r>
      </w:ins>
    </w:p>
    <w:p w14:paraId="42B4E1D2" w14:textId="7392CCE9" w:rsidR="007B54A4" w:rsidRDefault="00A84F9A">
      <w:pPr>
        <w:widowControl/>
        <w:shd w:val="clear" w:color="auto" w:fill="FFFFFF"/>
        <w:spacing w:line="270" w:lineRule="atLeast"/>
        <w:ind w:right="210" w:firstLine="360"/>
        <w:rPr>
          <w:ins w:id="53" w:author="Peng Xu" w:date="2021-02-05T00:25:00Z"/>
        </w:rPr>
        <w:pPrChange w:id="54" w:author="Peng Xu" w:date="2021-02-05T02:28:00Z">
          <w:pPr>
            <w:widowControl/>
            <w:shd w:val="clear" w:color="auto" w:fill="FFFFFF"/>
            <w:spacing w:line="270" w:lineRule="atLeast"/>
            <w:ind w:right="210" w:firstLineChars="0" w:firstLine="0"/>
            <w:jc w:val="left"/>
          </w:pPr>
        </w:pPrChange>
      </w:pPr>
      <w:ins w:id="55" w:author="Peng Xu" w:date="2021-02-05T02:24:00Z">
        <w:r w:rsidRPr="00A84F9A">
          <w:rPr>
            <w:rFonts w:hint="eastAsia"/>
            <w:sz w:val="18"/>
          </w:rPr>
          <w:t>国家自然科学基金（</w:t>
        </w:r>
        <w:r w:rsidRPr="00A84F9A">
          <w:rPr>
            <w:rFonts w:hint="eastAsia"/>
            <w:sz w:val="18"/>
          </w:rPr>
          <w:t>11905017</w:t>
        </w:r>
        <w:r w:rsidRPr="00A84F9A">
          <w:rPr>
            <w:rFonts w:hint="eastAsia"/>
            <w:sz w:val="18"/>
          </w:rPr>
          <w:t>），中国科学院战略性先导科技专项（</w:t>
        </w:r>
        <w:r w:rsidRPr="00A84F9A">
          <w:rPr>
            <w:rFonts w:hint="eastAsia"/>
            <w:sz w:val="18"/>
          </w:rPr>
          <w:t>XDA15018000</w:t>
        </w:r>
        <w:r w:rsidRPr="00A84F9A">
          <w:rPr>
            <w:rFonts w:hint="eastAsia"/>
            <w:sz w:val="18"/>
          </w:rPr>
          <w:t>，</w:t>
        </w:r>
        <w:r w:rsidRPr="00A84F9A">
          <w:rPr>
            <w:rFonts w:hint="eastAsia"/>
            <w:sz w:val="18"/>
          </w:rPr>
          <w:t>XDA1502110102-04</w:t>
        </w:r>
      </w:ins>
      <w:ins w:id="56" w:author="Peng Xu" w:date="2021-02-05T02:27:00Z">
        <w:r>
          <w:rPr>
            <w:rFonts w:hint="eastAsia"/>
            <w:sz w:val="18"/>
          </w:rPr>
          <w:t>，</w:t>
        </w:r>
        <w:r w:rsidRPr="00A84F9A">
          <w:rPr>
            <w:sz w:val="18"/>
          </w:rPr>
          <w:t>XDA1502110202-02</w:t>
        </w:r>
        <w:r>
          <w:rPr>
            <w:rFonts w:hint="eastAsia"/>
            <w:sz w:val="18"/>
          </w:rPr>
          <w:t>，</w:t>
        </w:r>
        <w:r w:rsidRPr="00A84F9A">
          <w:rPr>
            <w:sz w:val="18"/>
          </w:rPr>
          <w:t>XDA1502110104-02</w:t>
        </w:r>
      </w:ins>
      <w:ins w:id="57" w:author="Peng Xu" w:date="2021-02-05T02:31:00Z">
        <w:r>
          <w:rPr>
            <w:rFonts w:hint="eastAsia"/>
            <w:sz w:val="18"/>
          </w:rPr>
          <w:t>，</w:t>
        </w:r>
        <w:r w:rsidRPr="00A84F9A">
          <w:rPr>
            <w:sz w:val="18"/>
          </w:rPr>
          <w:t>XDA1502070801</w:t>
        </w:r>
      </w:ins>
      <w:ins w:id="58" w:author="Peng Xu" w:date="2021-02-05T02:24:00Z">
        <w:r w:rsidRPr="00A84F9A">
          <w:rPr>
            <w:rFonts w:hint="eastAsia"/>
            <w:sz w:val="18"/>
          </w:rPr>
          <w:t>），应用光学国家重点实验室开放基金（</w:t>
        </w:r>
        <w:r w:rsidRPr="00A84F9A">
          <w:rPr>
            <w:rFonts w:hint="eastAsia"/>
            <w:sz w:val="18"/>
          </w:rPr>
          <w:t>SKLAO-201907</w:t>
        </w:r>
        <w:r w:rsidRPr="00A84F9A">
          <w:rPr>
            <w:rFonts w:hint="eastAsia"/>
            <w:sz w:val="18"/>
          </w:rPr>
          <w:t>）</w:t>
        </w:r>
      </w:ins>
      <w:ins w:id="59" w:author="Peng Xu" w:date="2021-02-05T02:25:00Z">
        <w:r>
          <w:rPr>
            <w:rFonts w:hint="eastAsia"/>
            <w:sz w:val="18"/>
          </w:rPr>
          <w:t>。</w:t>
        </w:r>
      </w:ins>
    </w:p>
    <w:p w14:paraId="304812A7" w14:textId="77777777" w:rsidR="007B54A4" w:rsidRDefault="007B54A4">
      <w:pPr>
        <w:pStyle w:val="af1"/>
        <w:ind w:firstLineChars="0" w:firstLine="0"/>
        <w:rPr>
          <w:ins w:id="60" w:author="Peng Xu" w:date="2021-02-05T00:25:00Z"/>
        </w:rPr>
        <w:pPrChange w:id="61" w:author="Peng Xu" w:date="2021-02-05T02:25:00Z">
          <w:pPr>
            <w:pStyle w:val="af1"/>
            <w:ind w:firstLine="360"/>
          </w:pPr>
        </w:pPrChange>
      </w:pPr>
      <w:ins w:id="62" w:author="Peng Xu" w:date="2021-02-05T00:25:00Z">
        <w:r>
          <w:rPr>
            <w:rFonts w:hint="eastAsia"/>
          </w:rPr>
          <w:t>作者简介：</w:t>
        </w:r>
      </w:ins>
    </w:p>
    <w:p w14:paraId="58005095" w14:textId="0D921DC4" w:rsidR="007B54A4" w:rsidRDefault="007B54A4" w:rsidP="007B54A4">
      <w:pPr>
        <w:pStyle w:val="af1"/>
        <w:ind w:firstLine="360"/>
        <w:rPr>
          <w:ins w:id="63" w:author="Peng Xu" w:date="2021-02-05T00:25:00Z"/>
        </w:rPr>
      </w:pPr>
      <w:ins w:id="64" w:author="Peng Xu" w:date="2021-02-05T00:25:00Z">
        <w:r>
          <w:rPr>
            <w:rFonts w:hint="eastAsia"/>
          </w:rPr>
          <w:t>第一作者，李浩思，男，</w:t>
        </w:r>
      </w:ins>
      <w:ins w:id="65" w:author="L Reuben" w:date="2021-02-10T09:01:00Z">
        <w:r w:rsidR="00056442">
          <w:t>1999</w:t>
        </w:r>
      </w:ins>
      <w:ins w:id="66" w:author="Peng Xu" w:date="2021-02-05T00:25:00Z">
        <w:del w:id="67" w:author="L Reuben" w:date="2021-02-10T09:01:00Z">
          <w:r w:rsidDel="00056442">
            <w:rPr>
              <w:rFonts w:hint="eastAsia"/>
            </w:rPr>
            <w:delText>XXXX</w:delText>
          </w:r>
        </w:del>
      </w:ins>
      <w:ins w:id="68" w:author="Peng Xu" w:date="2021-02-05T02:28:00Z">
        <w:r w:rsidR="00A84F9A">
          <w:rPr>
            <w:rFonts w:hint="eastAsia"/>
          </w:rPr>
          <w:t>年生</w:t>
        </w:r>
      </w:ins>
      <w:ins w:id="69" w:author="Peng Xu" w:date="2021-02-05T00:25:00Z">
        <w:r>
          <w:rPr>
            <w:rFonts w:hint="eastAsia"/>
          </w:rPr>
          <w:t>，长安大学，从事空间精密测量数据分析，空间引力波探测数据处理方向研究工作。</w:t>
        </w:r>
      </w:ins>
    </w:p>
    <w:p w14:paraId="1F203BA6" w14:textId="77777777" w:rsidR="007B54A4" w:rsidRDefault="007B54A4" w:rsidP="007B54A4">
      <w:pPr>
        <w:pStyle w:val="af1"/>
        <w:ind w:firstLine="360"/>
        <w:rPr>
          <w:ins w:id="70" w:author="Peng Xu" w:date="2021-02-05T00:25:00Z"/>
        </w:rPr>
      </w:pPr>
      <w:ins w:id="71" w:author="Peng Xu" w:date="2021-02-05T00:25:00Z">
        <w:r>
          <w:rPr>
            <w:rFonts w:hint="eastAsia"/>
          </w:rPr>
          <w:t>通讯作者，徐鹏，男，</w:t>
        </w:r>
        <w:r>
          <w:rPr>
            <w:rFonts w:hint="eastAsia"/>
          </w:rPr>
          <w:t>1979</w:t>
        </w:r>
        <w:r>
          <w:rPr>
            <w:rFonts w:hint="eastAsia"/>
          </w:rPr>
          <w:t>年生，理学博士，兰州大学教授，国</w:t>
        </w:r>
        <w:proofErr w:type="gramStart"/>
        <w:r>
          <w:rPr>
            <w:rFonts w:hint="eastAsia"/>
          </w:rPr>
          <w:t>科大杭州高等研究院双聘教授</w:t>
        </w:r>
        <w:proofErr w:type="gramEnd"/>
        <w:r>
          <w:rPr>
            <w:rFonts w:hint="eastAsia"/>
          </w:rPr>
          <w:t>，从事重力卫星数据预处理，空间引力波探测，引力波物理等方面的研究工作。</w:t>
        </w:r>
        <w:r>
          <w:rPr>
            <w:rFonts w:hint="eastAsia"/>
          </w:rPr>
          <w:t>E</w:t>
        </w:r>
        <w:r>
          <w:t>mail: xp@lzu.edu.cn</w:t>
        </w:r>
      </w:ins>
    </w:p>
    <w:p w14:paraId="329D08C7" w14:textId="77777777" w:rsidR="007B54A4" w:rsidRPr="00A122CA" w:rsidRDefault="007B54A4" w:rsidP="007B54A4">
      <w:pPr>
        <w:pStyle w:val="af1"/>
        <w:ind w:firstLine="360"/>
        <w:rPr>
          <w:ins w:id="72" w:author="Peng Xu" w:date="2021-02-05T00:25:00Z"/>
        </w:rPr>
      </w:pPr>
      <w:ins w:id="73" w:author="Peng Xu" w:date="2021-02-05T00:25:00Z">
        <w:r>
          <w:rPr>
            <w:rFonts w:hint="eastAsia"/>
          </w:rPr>
          <w:t>通讯作者，肖云，男，</w:t>
        </w:r>
        <w:r>
          <w:rPr>
            <w:rFonts w:hint="eastAsia"/>
          </w:rPr>
          <w:t>XXX</w:t>
        </w:r>
        <w:r>
          <w:rPr>
            <w:rFonts w:hint="eastAsia"/>
          </w:rPr>
          <w:t>，</w:t>
        </w:r>
      </w:ins>
    </w:p>
    <w:p w14:paraId="54DD23D7" w14:textId="77777777" w:rsidR="007B54A4" w:rsidRPr="000B2054" w:rsidRDefault="007B54A4" w:rsidP="00C51618">
      <w:pPr>
        <w:widowControl/>
        <w:shd w:val="clear" w:color="auto" w:fill="FFFFFF"/>
        <w:spacing w:line="270" w:lineRule="atLeast"/>
        <w:ind w:left="210" w:right="210" w:firstLine="360"/>
        <w:jc w:val="left"/>
        <w:rPr>
          <w:rFonts w:ascii="����" w:hAnsi="����" w:cs="宋体" w:hint="eastAsia"/>
          <w:color w:val="000000"/>
          <w:kern w:val="0"/>
          <w:sz w:val="18"/>
          <w:szCs w:val="18"/>
        </w:rPr>
      </w:pPr>
    </w:p>
    <w:p w14:paraId="3194ACA6" w14:textId="2CD26721" w:rsidR="00C9169C" w:rsidRDefault="00C9169C" w:rsidP="00C51618">
      <w:pPr>
        <w:widowControl/>
        <w:shd w:val="clear" w:color="auto" w:fill="FFFFFF"/>
        <w:spacing w:line="270" w:lineRule="atLeast"/>
        <w:ind w:left="210" w:right="210" w:firstLine="422"/>
        <w:jc w:val="left"/>
        <w:rPr>
          <w:rFonts w:ascii="����" w:hAnsi="����" w:cs="宋体" w:hint="eastAsia"/>
          <w:b/>
          <w:bCs/>
          <w:color w:val="FF0000"/>
          <w:kern w:val="0"/>
          <w:szCs w:val="21"/>
        </w:rPr>
      </w:pPr>
      <w:r>
        <w:rPr>
          <w:rFonts w:ascii="����" w:hAnsi="����" w:cs="宋体" w:hint="eastAsia"/>
          <w:b/>
          <w:bCs/>
          <w:color w:val="FF0000"/>
          <w:kern w:val="0"/>
          <w:szCs w:val="21"/>
        </w:rPr>
        <w:br w:type="page"/>
      </w:r>
    </w:p>
    <w:p w14:paraId="73C3D0D5" w14:textId="34E44FD1" w:rsidR="00782CA5" w:rsidRDefault="00C72FFF" w:rsidP="006F297E">
      <w:pPr>
        <w:spacing w:beforeLines="50" w:before="156" w:afterLines="50" w:after="156"/>
        <w:ind w:right="210" w:firstLineChars="0" w:firstLine="0"/>
        <w:rPr>
          <w:ins w:id="74" w:author="Peng Xu" w:date="2021-02-05T02:50:00Z"/>
          <w:rFonts w:ascii="宋体" w:hAnsi="宋体"/>
          <w:b/>
          <w:sz w:val="32"/>
          <w:szCs w:val="32"/>
        </w:rPr>
      </w:pPr>
      <w:del w:id="75" w:author="Peng Xu" w:date="2021-02-05T02:53:00Z">
        <w:r w:rsidDel="00D5536A">
          <w:rPr>
            <w:rFonts w:ascii="宋体" w:hAnsi="宋体" w:hint="eastAsia"/>
            <w:b/>
            <w:sz w:val="32"/>
            <w:szCs w:val="32"/>
          </w:rPr>
          <w:lastRenderedPageBreak/>
          <w:delText xml:space="preserve"> </w:delText>
        </w:r>
      </w:del>
      <w:r w:rsidR="003F2E86">
        <w:rPr>
          <w:rFonts w:ascii="宋体" w:hAnsi="宋体"/>
          <w:b/>
          <w:sz w:val="32"/>
          <w:szCs w:val="32"/>
        </w:rPr>
        <w:t xml:space="preserve">0 </w:t>
      </w:r>
      <w:r w:rsidR="00782CA5">
        <w:rPr>
          <w:rFonts w:ascii="宋体" w:hAnsi="宋体" w:hint="eastAsia"/>
          <w:b/>
          <w:sz w:val="32"/>
          <w:szCs w:val="32"/>
        </w:rPr>
        <w:t>引言</w:t>
      </w:r>
    </w:p>
    <w:p w14:paraId="35D6D8FF" w14:textId="5A2B6C7A" w:rsidR="00D5536A" w:rsidRPr="005C5FC4" w:rsidRDefault="00D5536A">
      <w:pPr>
        <w:ind w:firstLineChars="0" w:firstLine="0"/>
        <w:rPr>
          <w:rFonts w:ascii="黑体" w:eastAsia="黑体" w:hAnsi="黑体"/>
          <w:rPrChange w:id="76" w:author="Peng Xu" w:date="2021-02-05T03:58:00Z">
            <w:rPr>
              <w:b/>
            </w:rPr>
          </w:rPrChange>
        </w:rPr>
        <w:pPrChange w:id="77" w:author="Peng Xu" w:date="2021-02-05T02:53:00Z">
          <w:pPr>
            <w:spacing w:beforeLines="50" w:before="156" w:afterLines="50" w:after="156"/>
            <w:ind w:right="210" w:firstLineChars="0" w:firstLine="0"/>
          </w:pPr>
        </w:pPrChange>
      </w:pPr>
      <w:ins w:id="78" w:author="Peng Xu" w:date="2021-02-05T02:50:00Z">
        <w:r w:rsidRPr="005C5FC4">
          <w:rPr>
            <w:rFonts w:ascii="黑体" w:eastAsia="黑体" w:hAnsi="黑体"/>
            <w:rPrChange w:id="79" w:author="Peng Xu" w:date="2021-02-05T03:58:00Z">
              <w:rPr/>
            </w:rPrChange>
          </w:rPr>
          <w:t xml:space="preserve">0.1 </w:t>
        </w:r>
      </w:ins>
      <w:ins w:id="80" w:author="Peng Xu" w:date="2021-02-05T02:51:00Z">
        <w:r w:rsidRPr="005C5FC4">
          <w:rPr>
            <w:rFonts w:ascii="黑体" w:eastAsia="黑体" w:hAnsi="黑体" w:hint="eastAsia"/>
            <w:rPrChange w:id="81" w:author="Peng Xu" w:date="2021-02-05T03:58:00Z">
              <w:rPr>
                <w:rFonts w:hint="eastAsia"/>
              </w:rPr>
            </w:rPrChange>
          </w:rPr>
          <w:t>重力测量</w:t>
        </w:r>
      </w:ins>
    </w:p>
    <w:p w14:paraId="6EAEB4DF" w14:textId="0273D9FE" w:rsidR="003D7758" w:rsidRPr="003D7758" w:rsidRDefault="003904D1" w:rsidP="003D7758">
      <w:pPr>
        <w:ind w:firstLine="420"/>
        <w:rPr>
          <w:ins w:id="82" w:author="Peng Xu" w:date="2021-02-05T00:38:00Z"/>
          <w:rFonts w:ascii="宋体" w:hAnsi="宋体"/>
          <w:bCs/>
          <w:color w:val="000000"/>
          <w:szCs w:val="21"/>
        </w:rPr>
      </w:pPr>
      <w:ins w:id="83" w:author="Peng Xu" w:date="2021-02-05T00:42:00Z">
        <w:r>
          <w:rPr>
            <w:rFonts w:ascii="宋体" w:hAnsi="宋体" w:hint="eastAsia"/>
            <w:bCs/>
            <w:color w:val="000000"/>
            <w:szCs w:val="21"/>
          </w:rPr>
          <w:t>重</w:t>
        </w:r>
      </w:ins>
      <w:ins w:id="84" w:author="Peng Xu" w:date="2021-02-05T00:38:00Z">
        <w:r w:rsidR="003D7758" w:rsidRPr="003D7758">
          <w:rPr>
            <w:rFonts w:ascii="宋体" w:hAnsi="宋体" w:hint="eastAsia"/>
            <w:bCs/>
            <w:color w:val="000000"/>
            <w:szCs w:val="21"/>
          </w:rPr>
          <w:t>力场是</w:t>
        </w:r>
      </w:ins>
      <w:ins w:id="85" w:author="Peng Xu" w:date="2021-02-05T00:42:00Z">
        <w:r>
          <w:rPr>
            <w:rFonts w:ascii="宋体" w:hAnsi="宋体" w:hint="eastAsia"/>
            <w:bCs/>
            <w:color w:val="000000"/>
            <w:szCs w:val="21"/>
          </w:rPr>
          <w:t>行星</w:t>
        </w:r>
      </w:ins>
      <w:ins w:id="86" w:author="Peng Xu" w:date="2021-02-05T00:38:00Z">
        <w:r w:rsidR="003D7758" w:rsidRPr="003D7758">
          <w:rPr>
            <w:rFonts w:ascii="宋体" w:hAnsi="宋体" w:hint="eastAsia"/>
            <w:bCs/>
            <w:color w:val="000000"/>
            <w:szCs w:val="21"/>
          </w:rPr>
          <w:t>的基本物理场</w:t>
        </w:r>
      </w:ins>
      <w:ins w:id="87" w:author="Peng Xu" w:date="2021-02-05T00:42:00Z">
        <w:r>
          <w:rPr>
            <w:rFonts w:ascii="宋体" w:hAnsi="宋体" w:hint="eastAsia"/>
            <w:bCs/>
            <w:color w:val="000000"/>
            <w:szCs w:val="21"/>
          </w:rPr>
          <w:t>。对于地球</w:t>
        </w:r>
      </w:ins>
      <w:ins w:id="88" w:author="Peng Xu" w:date="2021-02-05T00:43:00Z">
        <w:r>
          <w:rPr>
            <w:rFonts w:ascii="宋体" w:hAnsi="宋体" w:hint="eastAsia"/>
            <w:bCs/>
            <w:color w:val="000000"/>
            <w:szCs w:val="21"/>
          </w:rPr>
          <w:t>而言，其重力场的</w:t>
        </w:r>
      </w:ins>
      <w:ins w:id="89" w:author="Peng Xu" w:date="2021-02-05T00:38:00Z">
        <w:r w:rsidR="003D7758" w:rsidRPr="003D7758">
          <w:rPr>
            <w:rFonts w:ascii="宋体" w:hAnsi="宋体" w:hint="eastAsia"/>
            <w:bCs/>
            <w:color w:val="000000"/>
            <w:szCs w:val="21"/>
          </w:rPr>
          <w:t>空间分布与时间</w:t>
        </w:r>
      </w:ins>
      <w:ins w:id="90" w:author="Peng Xu" w:date="2021-02-05T00:48:00Z">
        <w:r>
          <w:rPr>
            <w:rFonts w:ascii="宋体" w:hAnsi="宋体" w:hint="eastAsia"/>
            <w:bCs/>
            <w:color w:val="000000"/>
            <w:szCs w:val="21"/>
          </w:rPr>
          <w:t>演化原则上</w:t>
        </w:r>
      </w:ins>
      <w:ins w:id="91" w:author="Peng Xu" w:date="2021-02-05T00:47:00Z">
        <w:r>
          <w:rPr>
            <w:rFonts w:ascii="宋体" w:hAnsi="宋体" w:hint="eastAsia"/>
            <w:bCs/>
            <w:color w:val="000000"/>
            <w:szCs w:val="21"/>
          </w:rPr>
          <w:t>包含</w:t>
        </w:r>
      </w:ins>
      <w:ins w:id="92" w:author="Peng Xu" w:date="2021-02-05T00:38:00Z">
        <w:r w:rsidR="003D7758" w:rsidRPr="003D7758">
          <w:rPr>
            <w:rFonts w:ascii="宋体" w:hAnsi="宋体" w:hint="eastAsia"/>
            <w:bCs/>
            <w:color w:val="000000"/>
            <w:szCs w:val="21"/>
          </w:rPr>
          <w:t>了地球系统</w:t>
        </w:r>
      </w:ins>
      <w:ins w:id="93" w:author="Peng Xu" w:date="2021-02-05T00:48:00Z">
        <w:r>
          <w:rPr>
            <w:rFonts w:ascii="宋体" w:hAnsi="宋体" w:hint="eastAsia"/>
            <w:bCs/>
            <w:color w:val="000000"/>
            <w:szCs w:val="21"/>
          </w:rPr>
          <w:t>完整</w:t>
        </w:r>
      </w:ins>
      <w:ins w:id="94" w:author="Peng Xu" w:date="2021-02-05T00:38:00Z">
        <w:r w:rsidR="003D7758" w:rsidRPr="003D7758">
          <w:rPr>
            <w:rFonts w:ascii="宋体" w:hAnsi="宋体" w:hint="eastAsia"/>
            <w:bCs/>
            <w:color w:val="000000"/>
            <w:szCs w:val="21"/>
          </w:rPr>
          <w:t>的</w:t>
        </w:r>
      </w:ins>
      <w:ins w:id="95" w:author="Peng Xu" w:date="2021-02-05T00:48:00Z">
        <w:r>
          <w:rPr>
            <w:rFonts w:ascii="宋体" w:hAnsi="宋体" w:hint="eastAsia"/>
            <w:bCs/>
            <w:color w:val="000000"/>
            <w:szCs w:val="21"/>
          </w:rPr>
          <w:t>质量</w:t>
        </w:r>
      </w:ins>
      <w:ins w:id="96" w:author="Peng Xu" w:date="2021-02-05T00:38:00Z">
        <w:r w:rsidR="003D7758" w:rsidRPr="003D7758">
          <w:rPr>
            <w:rFonts w:ascii="宋体" w:hAnsi="宋体" w:hint="eastAsia"/>
            <w:bCs/>
            <w:color w:val="000000"/>
            <w:szCs w:val="21"/>
          </w:rPr>
          <w:t>分布与</w:t>
        </w:r>
      </w:ins>
      <w:ins w:id="97" w:author="Peng Xu" w:date="2021-02-05T00:48:00Z">
        <w:r>
          <w:rPr>
            <w:rFonts w:ascii="宋体" w:hAnsi="宋体" w:hint="eastAsia"/>
            <w:bCs/>
            <w:color w:val="000000"/>
            <w:szCs w:val="21"/>
          </w:rPr>
          <w:t>物质迁移</w:t>
        </w:r>
      </w:ins>
      <w:ins w:id="98" w:author="Peng Xu" w:date="2021-02-05T00:38:00Z">
        <w:r w:rsidR="003D7758" w:rsidRPr="003D7758">
          <w:rPr>
            <w:rFonts w:ascii="宋体" w:hAnsi="宋体" w:hint="eastAsia"/>
            <w:bCs/>
            <w:color w:val="000000"/>
            <w:szCs w:val="21"/>
          </w:rPr>
          <w:t>的重要信息</w:t>
        </w:r>
      </w:ins>
      <w:ins w:id="99" w:author="Peng Xu" w:date="2021-02-05T00:49:00Z">
        <w:r>
          <w:rPr>
            <w:rFonts w:ascii="宋体" w:hAnsi="宋体" w:hint="eastAsia"/>
            <w:bCs/>
            <w:color w:val="000000"/>
            <w:szCs w:val="21"/>
          </w:rPr>
          <w:t>，</w:t>
        </w:r>
      </w:ins>
      <w:ins w:id="100" w:author="Peng Xu" w:date="2021-02-05T00:38:00Z">
        <w:r w:rsidR="003D7758" w:rsidRPr="003D7758">
          <w:rPr>
            <w:rFonts w:ascii="宋体" w:hAnsi="宋体" w:hint="eastAsia"/>
            <w:bCs/>
            <w:color w:val="000000"/>
            <w:szCs w:val="21"/>
          </w:rPr>
          <w:t>决定了大地水准面</w:t>
        </w:r>
      </w:ins>
      <w:ins w:id="101" w:author="Peng Xu" w:date="2021-02-05T00:49:00Z">
        <w:r>
          <w:rPr>
            <w:rFonts w:ascii="宋体" w:hAnsi="宋体" w:hint="eastAsia"/>
            <w:bCs/>
            <w:color w:val="000000"/>
            <w:szCs w:val="21"/>
          </w:rPr>
          <w:t>这一重要地学参考基准面的起伏</w:t>
        </w:r>
        <w:r w:rsidR="00E92B1F">
          <w:rPr>
            <w:rFonts w:ascii="宋体" w:hAnsi="宋体" w:hint="eastAsia"/>
            <w:bCs/>
            <w:color w:val="000000"/>
            <w:szCs w:val="21"/>
          </w:rPr>
          <w:t>与波动</w:t>
        </w:r>
      </w:ins>
      <w:ins w:id="102" w:author="Peng Xu" w:date="2021-02-05T00:38:00Z">
        <w:r w:rsidR="003D7758" w:rsidRPr="003D7758">
          <w:rPr>
            <w:rFonts w:ascii="宋体" w:hAnsi="宋体" w:hint="eastAsia"/>
            <w:bCs/>
            <w:color w:val="000000"/>
            <w:szCs w:val="21"/>
          </w:rPr>
          <w:t>。全球重力场</w:t>
        </w:r>
      </w:ins>
      <w:ins w:id="103" w:author="Peng Xu" w:date="2021-02-05T01:08:00Z">
        <w:r w:rsidR="005450AD">
          <w:rPr>
            <w:rFonts w:ascii="宋体" w:hAnsi="宋体" w:hint="eastAsia"/>
            <w:bCs/>
            <w:color w:val="000000"/>
            <w:szCs w:val="21"/>
          </w:rPr>
          <w:t>作为</w:t>
        </w:r>
      </w:ins>
      <w:ins w:id="104" w:author="Peng Xu" w:date="2021-02-05T01:10:00Z">
        <w:r w:rsidR="005450AD">
          <w:rPr>
            <w:rFonts w:ascii="宋体" w:hAnsi="宋体" w:hint="eastAsia"/>
            <w:bCs/>
            <w:color w:val="000000"/>
            <w:szCs w:val="21"/>
          </w:rPr>
          <w:t>重要</w:t>
        </w:r>
      </w:ins>
      <w:ins w:id="105" w:author="Peng Xu" w:date="2021-02-05T01:05:00Z">
        <w:r w:rsidR="005450AD">
          <w:rPr>
            <w:rFonts w:ascii="宋体" w:hAnsi="宋体" w:hint="eastAsia"/>
            <w:bCs/>
            <w:color w:val="000000"/>
            <w:szCs w:val="21"/>
          </w:rPr>
          <w:t>的</w:t>
        </w:r>
      </w:ins>
      <w:ins w:id="106" w:author="Peng Xu" w:date="2021-02-05T01:04:00Z">
        <w:r w:rsidR="005450AD">
          <w:rPr>
            <w:rFonts w:ascii="宋体" w:hAnsi="宋体" w:hint="eastAsia"/>
            <w:bCs/>
            <w:color w:val="000000"/>
            <w:szCs w:val="21"/>
          </w:rPr>
          <w:t>科学</w:t>
        </w:r>
      </w:ins>
      <w:ins w:id="107" w:author="Peng Xu" w:date="2021-02-05T00:38:00Z">
        <w:r w:rsidR="003D7758" w:rsidRPr="003D7758">
          <w:rPr>
            <w:rFonts w:ascii="宋体" w:hAnsi="宋体" w:hint="eastAsia"/>
            <w:bCs/>
            <w:color w:val="000000"/>
            <w:szCs w:val="21"/>
          </w:rPr>
          <w:t>数据，其精密测量对地球科学、水文学、气候变迁、海洋科学</w:t>
        </w:r>
      </w:ins>
      <w:ins w:id="108" w:author="Peng Xu" w:date="2021-02-05T01:06:00Z">
        <w:r w:rsidR="005450AD">
          <w:rPr>
            <w:rFonts w:ascii="宋体" w:hAnsi="宋体" w:hint="eastAsia"/>
            <w:bCs/>
            <w:color w:val="000000"/>
            <w:szCs w:val="21"/>
          </w:rPr>
          <w:t>、以及</w:t>
        </w:r>
      </w:ins>
      <w:ins w:id="109" w:author="Peng Xu" w:date="2021-02-05T00:38:00Z">
        <w:r w:rsidR="003D7758" w:rsidRPr="003D7758">
          <w:rPr>
            <w:rFonts w:ascii="宋体" w:hAnsi="宋体" w:hint="eastAsia"/>
            <w:bCs/>
            <w:color w:val="000000"/>
            <w:szCs w:val="21"/>
          </w:rPr>
          <w:t>环境科学</w:t>
        </w:r>
      </w:ins>
      <w:ins w:id="110" w:author="Peng Xu" w:date="2021-02-05T01:06:00Z">
        <w:r w:rsidR="005450AD">
          <w:rPr>
            <w:rFonts w:ascii="宋体" w:hAnsi="宋体" w:hint="eastAsia"/>
            <w:bCs/>
            <w:color w:val="000000"/>
            <w:szCs w:val="21"/>
          </w:rPr>
          <w:t>等领域</w:t>
        </w:r>
      </w:ins>
      <w:ins w:id="111" w:author="Peng Xu" w:date="2021-02-05T01:07:00Z">
        <w:r w:rsidR="005450AD">
          <w:rPr>
            <w:rFonts w:ascii="宋体" w:hAnsi="宋体" w:hint="eastAsia"/>
            <w:bCs/>
            <w:color w:val="000000"/>
            <w:szCs w:val="21"/>
          </w:rPr>
          <w:t>的研究</w:t>
        </w:r>
      </w:ins>
      <w:ins w:id="112" w:author="Peng Xu" w:date="2021-02-05T01:06:00Z">
        <w:r w:rsidR="005450AD">
          <w:rPr>
            <w:rFonts w:ascii="宋体" w:hAnsi="宋体" w:hint="eastAsia"/>
            <w:bCs/>
            <w:color w:val="000000"/>
            <w:szCs w:val="21"/>
          </w:rPr>
          <w:t>具有</w:t>
        </w:r>
      </w:ins>
      <w:ins w:id="113" w:author="Peng Xu" w:date="2021-02-05T01:10:00Z">
        <w:r w:rsidR="005450AD">
          <w:rPr>
            <w:rFonts w:ascii="宋体" w:hAnsi="宋体" w:hint="eastAsia"/>
            <w:bCs/>
            <w:color w:val="000000"/>
            <w:szCs w:val="21"/>
          </w:rPr>
          <w:t>不可替代</w:t>
        </w:r>
      </w:ins>
      <w:ins w:id="114" w:author="Peng Xu" w:date="2021-02-05T01:06:00Z">
        <w:r w:rsidR="005450AD">
          <w:rPr>
            <w:rFonts w:ascii="宋体" w:hAnsi="宋体" w:hint="eastAsia"/>
            <w:bCs/>
            <w:color w:val="000000"/>
            <w:szCs w:val="21"/>
          </w:rPr>
          <w:t>的价值</w:t>
        </w:r>
      </w:ins>
      <w:ins w:id="115" w:author="Peng Xu" w:date="2021-02-05T00:38:00Z">
        <w:r w:rsidR="003D7758" w:rsidRPr="003D7758">
          <w:rPr>
            <w:rFonts w:ascii="宋体" w:hAnsi="宋体" w:hint="eastAsia"/>
            <w:bCs/>
            <w:color w:val="000000"/>
            <w:szCs w:val="21"/>
          </w:rPr>
          <w:t>，为重要甚至重大的科学发现与创新成果提供</w:t>
        </w:r>
      </w:ins>
      <w:ins w:id="116" w:author="Peng Xu" w:date="2021-02-05T01:14:00Z">
        <w:r w:rsidR="00072AE8">
          <w:rPr>
            <w:rFonts w:ascii="宋体" w:hAnsi="宋体" w:hint="eastAsia"/>
            <w:bCs/>
            <w:color w:val="000000"/>
            <w:szCs w:val="21"/>
          </w:rPr>
          <w:t>数据</w:t>
        </w:r>
      </w:ins>
      <w:ins w:id="117" w:author="Peng Xu" w:date="2021-02-05T00:38:00Z">
        <w:r w:rsidR="003D7758" w:rsidRPr="003D7758">
          <w:rPr>
            <w:rFonts w:ascii="宋体" w:hAnsi="宋体" w:hint="eastAsia"/>
            <w:bCs/>
            <w:color w:val="000000"/>
            <w:szCs w:val="21"/>
          </w:rPr>
          <w:t>支撑</w:t>
        </w:r>
      </w:ins>
      <w:ins w:id="118" w:author="Peng Xu" w:date="2021-02-05T01:14:00Z">
        <w:r w:rsidR="00072AE8">
          <w:rPr>
            <w:rFonts w:ascii="宋体" w:hAnsi="宋体" w:hint="eastAsia"/>
            <w:bCs/>
            <w:color w:val="000000"/>
            <w:szCs w:val="21"/>
          </w:rPr>
          <w:t>。</w:t>
        </w:r>
      </w:ins>
      <w:ins w:id="119" w:author="Peng Xu" w:date="2021-02-05T00:38:00Z">
        <w:r w:rsidR="003D7758" w:rsidRPr="003D7758">
          <w:rPr>
            <w:rFonts w:ascii="宋体" w:hAnsi="宋体" w:hint="eastAsia"/>
            <w:bCs/>
            <w:color w:val="000000"/>
            <w:szCs w:val="21"/>
          </w:rPr>
          <w:t>尤其对地下水储量消耗的评估将对与民生</w:t>
        </w:r>
      </w:ins>
      <w:ins w:id="120" w:author="Peng Xu" w:date="2021-02-05T01:15:00Z">
        <w:r w:rsidR="00072AE8">
          <w:rPr>
            <w:rFonts w:ascii="宋体" w:hAnsi="宋体" w:hint="eastAsia"/>
            <w:bCs/>
            <w:color w:val="000000"/>
            <w:szCs w:val="21"/>
          </w:rPr>
          <w:t>息息</w:t>
        </w:r>
      </w:ins>
      <w:ins w:id="121" w:author="Peng Xu" w:date="2021-02-05T00:38:00Z">
        <w:r w:rsidR="003D7758" w:rsidRPr="003D7758">
          <w:rPr>
            <w:rFonts w:ascii="宋体" w:hAnsi="宋体" w:hint="eastAsia"/>
            <w:bCs/>
            <w:color w:val="000000"/>
            <w:szCs w:val="21"/>
          </w:rPr>
          <w:t>相关的</w:t>
        </w:r>
      </w:ins>
      <w:ins w:id="122" w:author="Peng Xu" w:date="2021-02-05T01:17:00Z">
        <w:r w:rsidR="00072AE8">
          <w:rPr>
            <w:rFonts w:ascii="宋体" w:hAnsi="宋体" w:hint="eastAsia"/>
            <w:bCs/>
            <w:color w:val="000000"/>
            <w:szCs w:val="21"/>
          </w:rPr>
          <w:t>国家</w:t>
        </w:r>
      </w:ins>
      <w:ins w:id="123" w:author="Peng Xu" w:date="2021-02-05T00:38:00Z">
        <w:r w:rsidR="003D7758" w:rsidRPr="003D7758">
          <w:rPr>
            <w:rFonts w:ascii="宋体" w:hAnsi="宋体" w:hint="eastAsia"/>
            <w:bCs/>
            <w:color w:val="000000"/>
            <w:szCs w:val="21"/>
          </w:rPr>
          <w:t>水资源问题给出不可替代的</w:t>
        </w:r>
      </w:ins>
      <w:ins w:id="124" w:author="Peng Xu" w:date="2021-02-05T01:17:00Z">
        <w:r w:rsidR="00072AE8">
          <w:rPr>
            <w:rFonts w:ascii="宋体" w:hAnsi="宋体" w:hint="eastAsia"/>
            <w:bCs/>
            <w:color w:val="000000"/>
            <w:szCs w:val="21"/>
          </w:rPr>
          <w:t>独立</w:t>
        </w:r>
      </w:ins>
      <w:ins w:id="125" w:author="Peng Xu" w:date="2021-02-05T01:16:00Z">
        <w:r w:rsidR="00072AE8">
          <w:rPr>
            <w:rFonts w:ascii="宋体" w:hAnsi="宋体" w:hint="eastAsia"/>
            <w:bCs/>
            <w:color w:val="000000"/>
            <w:szCs w:val="21"/>
          </w:rPr>
          <w:t>测算</w:t>
        </w:r>
      </w:ins>
      <w:ins w:id="126" w:author="Peng Xu" w:date="2021-02-05T00:38:00Z">
        <w:r w:rsidR="003D7758" w:rsidRPr="003D7758">
          <w:rPr>
            <w:rFonts w:ascii="宋体" w:hAnsi="宋体" w:hint="eastAsia"/>
            <w:bCs/>
            <w:color w:val="000000"/>
            <w:szCs w:val="21"/>
          </w:rPr>
          <w:t>数据和指导性</w:t>
        </w:r>
      </w:ins>
      <w:ins w:id="127" w:author="Peng Xu" w:date="2021-02-05T01:17:00Z">
        <w:r w:rsidR="00072AE8">
          <w:rPr>
            <w:rFonts w:ascii="宋体" w:hAnsi="宋体" w:hint="eastAsia"/>
            <w:bCs/>
            <w:color w:val="000000"/>
            <w:szCs w:val="21"/>
          </w:rPr>
          <w:t>建议</w:t>
        </w:r>
      </w:ins>
      <w:ins w:id="128" w:author="Peng Xu" w:date="2021-02-05T19:39:00Z">
        <w:r w:rsidR="00206954" w:rsidRPr="00206954">
          <w:rPr>
            <w:rFonts w:ascii="宋体" w:hAnsi="宋体" w:hint="eastAsia"/>
            <w:bCs/>
            <w:color w:val="FF0000"/>
            <w:szCs w:val="21"/>
            <w:rPrChange w:id="129" w:author="Peng Xu" w:date="2021-02-05T19:39:00Z">
              <w:rPr>
                <w:rFonts w:ascii="宋体" w:hAnsi="宋体" w:hint="eastAsia"/>
                <w:bCs/>
                <w:color w:val="000000"/>
                <w:szCs w:val="21"/>
              </w:rPr>
            </w:rPrChange>
          </w:rPr>
          <w:t>（文献）</w:t>
        </w:r>
      </w:ins>
      <w:ins w:id="130" w:author="Peng Xu" w:date="2021-02-05T00:38:00Z">
        <w:r w:rsidR="003D7758" w:rsidRPr="003D7758">
          <w:rPr>
            <w:rFonts w:ascii="宋体" w:hAnsi="宋体" w:hint="eastAsia"/>
            <w:bCs/>
            <w:color w:val="000000"/>
            <w:szCs w:val="21"/>
          </w:rPr>
          <w:t>。</w:t>
        </w:r>
      </w:ins>
      <w:ins w:id="131" w:author="Peng Xu" w:date="2021-02-05T01:11:00Z">
        <w:r w:rsidR="00072AE8">
          <w:rPr>
            <w:rFonts w:ascii="宋体" w:hAnsi="宋体" w:hint="eastAsia"/>
            <w:bCs/>
            <w:color w:val="000000"/>
            <w:szCs w:val="21"/>
          </w:rPr>
          <w:t>全球重力场作为我国未来天基、地基一体化大地测量参考框架的重要组成部分，</w:t>
        </w:r>
      </w:ins>
      <w:ins w:id="132" w:author="Peng Xu" w:date="2021-02-05T01:13:00Z">
        <w:r w:rsidR="00072AE8">
          <w:rPr>
            <w:rFonts w:ascii="宋体" w:hAnsi="宋体" w:hint="eastAsia"/>
            <w:bCs/>
            <w:color w:val="000000"/>
            <w:szCs w:val="21"/>
          </w:rPr>
          <w:t>其精密测量</w:t>
        </w:r>
      </w:ins>
      <w:ins w:id="133" w:author="Peng Xu" w:date="2021-02-05T01:11:00Z">
        <w:r w:rsidR="00072AE8">
          <w:rPr>
            <w:rFonts w:ascii="宋体" w:hAnsi="宋体" w:hint="eastAsia"/>
            <w:bCs/>
            <w:color w:val="000000"/>
            <w:szCs w:val="21"/>
          </w:rPr>
          <w:t>对</w:t>
        </w:r>
        <w:r w:rsidR="00072AE8" w:rsidRPr="003D7758">
          <w:rPr>
            <w:rFonts w:ascii="宋体" w:hAnsi="宋体" w:hint="eastAsia"/>
            <w:bCs/>
            <w:color w:val="000000"/>
            <w:szCs w:val="21"/>
          </w:rPr>
          <w:t>大地测量</w:t>
        </w:r>
        <w:r w:rsidR="00072AE8">
          <w:rPr>
            <w:rFonts w:ascii="宋体" w:hAnsi="宋体" w:hint="eastAsia"/>
            <w:bCs/>
            <w:color w:val="000000"/>
            <w:szCs w:val="21"/>
          </w:rPr>
          <w:t>等</w:t>
        </w:r>
        <w:r w:rsidR="00072AE8" w:rsidRPr="003D7758">
          <w:rPr>
            <w:rFonts w:ascii="宋体" w:hAnsi="宋体" w:hint="eastAsia"/>
            <w:bCs/>
            <w:color w:val="000000"/>
            <w:szCs w:val="21"/>
          </w:rPr>
          <w:t>领域的</w:t>
        </w:r>
        <w:r w:rsidR="00072AE8">
          <w:rPr>
            <w:rFonts w:ascii="宋体" w:hAnsi="宋体" w:hint="eastAsia"/>
            <w:bCs/>
            <w:color w:val="000000"/>
            <w:szCs w:val="21"/>
          </w:rPr>
          <w:t>技术进步</w:t>
        </w:r>
      </w:ins>
      <w:ins w:id="134" w:author="Peng Xu" w:date="2021-02-05T01:12:00Z">
        <w:r w:rsidR="00072AE8">
          <w:rPr>
            <w:rFonts w:ascii="宋体" w:hAnsi="宋体" w:hint="eastAsia"/>
            <w:bCs/>
            <w:color w:val="000000"/>
            <w:szCs w:val="21"/>
          </w:rPr>
          <w:t>也</w:t>
        </w:r>
      </w:ins>
      <w:ins w:id="135" w:author="Peng Xu" w:date="2021-02-05T01:11:00Z">
        <w:r w:rsidR="00072AE8" w:rsidRPr="003D7758">
          <w:rPr>
            <w:rFonts w:ascii="宋体" w:hAnsi="宋体" w:hint="eastAsia"/>
            <w:bCs/>
            <w:color w:val="000000"/>
            <w:szCs w:val="21"/>
          </w:rPr>
          <w:t>具有重要意义</w:t>
        </w:r>
      </w:ins>
      <w:ins w:id="136" w:author="Peng Xu" w:date="2021-02-05T01:12:00Z">
        <w:r w:rsidR="00072AE8">
          <w:rPr>
            <w:rFonts w:ascii="宋体" w:hAnsi="宋体" w:hint="eastAsia"/>
            <w:bCs/>
            <w:color w:val="000000"/>
            <w:szCs w:val="21"/>
          </w:rPr>
          <w:t>。</w:t>
        </w:r>
      </w:ins>
    </w:p>
    <w:p w14:paraId="3F5DC82C" w14:textId="430EF761" w:rsidR="003D7758" w:rsidRDefault="003D7758" w:rsidP="00044609">
      <w:pPr>
        <w:ind w:firstLine="420"/>
        <w:rPr>
          <w:ins w:id="137" w:author="Peng Xu" w:date="2021-02-05T02:53:00Z"/>
          <w:rFonts w:ascii="宋体" w:hAnsi="宋体"/>
          <w:bCs/>
          <w:color w:val="000000"/>
          <w:szCs w:val="21"/>
        </w:rPr>
      </w:pPr>
      <w:ins w:id="138" w:author="Peng Xu" w:date="2021-02-05T00:38:00Z">
        <w:r w:rsidRPr="003D7758">
          <w:rPr>
            <w:rFonts w:ascii="宋体" w:hAnsi="宋体" w:hint="eastAsia"/>
            <w:bCs/>
            <w:color w:val="000000"/>
            <w:szCs w:val="21"/>
          </w:rPr>
          <w:t>同时，</w:t>
        </w:r>
      </w:ins>
      <w:ins w:id="139" w:author="Peng Xu" w:date="2021-02-05T01:21:00Z">
        <w:r w:rsidR="00B11609">
          <w:rPr>
            <w:rFonts w:ascii="宋体" w:hAnsi="宋体" w:hint="eastAsia"/>
            <w:bCs/>
            <w:color w:val="000000"/>
            <w:szCs w:val="21"/>
          </w:rPr>
          <w:t>对于地球外部空间运动的物体</w:t>
        </w:r>
      </w:ins>
      <w:ins w:id="140" w:author="Peng Xu" w:date="2021-02-05T01:22:00Z">
        <w:r w:rsidR="00B11609">
          <w:rPr>
            <w:rFonts w:ascii="宋体" w:hAnsi="宋体" w:hint="eastAsia"/>
            <w:bCs/>
            <w:color w:val="000000"/>
            <w:szCs w:val="21"/>
          </w:rPr>
          <w:t>而言，</w:t>
        </w:r>
      </w:ins>
      <w:ins w:id="141" w:author="Peng Xu" w:date="2021-02-05T00:38:00Z">
        <w:r w:rsidRPr="003D7758">
          <w:rPr>
            <w:rFonts w:ascii="宋体" w:hAnsi="宋体" w:hint="eastAsia"/>
            <w:bCs/>
            <w:color w:val="000000"/>
            <w:szCs w:val="21"/>
          </w:rPr>
          <w:t>地球</w:t>
        </w:r>
      </w:ins>
      <w:ins w:id="142" w:author="Peng Xu" w:date="2021-02-05T01:22:00Z">
        <w:r w:rsidR="00B11609">
          <w:rPr>
            <w:rFonts w:ascii="宋体" w:hAnsi="宋体" w:hint="eastAsia"/>
            <w:bCs/>
            <w:color w:val="000000"/>
            <w:szCs w:val="21"/>
          </w:rPr>
          <w:t>重力场是制约其轨道运动的关键</w:t>
        </w:r>
      </w:ins>
      <w:ins w:id="143" w:author="Peng Xu" w:date="2021-02-05T01:23:00Z">
        <w:r w:rsidR="00B11609">
          <w:rPr>
            <w:rFonts w:ascii="宋体" w:hAnsi="宋体" w:hint="eastAsia"/>
            <w:bCs/>
            <w:color w:val="000000"/>
            <w:szCs w:val="21"/>
          </w:rPr>
          <w:t>因素</w:t>
        </w:r>
      </w:ins>
      <w:ins w:id="144" w:author="Peng Xu" w:date="2021-02-05T00:38:00Z">
        <w:r w:rsidRPr="003D7758">
          <w:rPr>
            <w:rFonts w:ascii="宋体" w:hAnsi="宋体" w:hint="eastAsia"/>
            <w:bCs/>
            <w:color w:val="000000"/>
            <w:szCs w:val="21"/>
          </w:rPr>
          <w:t>,</w:t>
        </w:r>
      </w:ins>
      <w:ins w:id="145" w:author="Peng Xu" w:date="2021-02-05T01:23:00Z">
        <w:r w:rsidR="00B11609">
          <w:rPr>
            <w:rFonts w:ascii="宋体" w:hAnsi="宋体" w:hint="eastAsia"/>
            <w:bCs/>
            <w:color w:val="000000"/>
            <w:szCs w:val="21"/>
          </w:rPr>
          <w:t>因此，全球重力场的</w:t>
        </w:r>
      </w:ins>
      <w:ins w:id="146" w:author="Peng Xu" w:date="2021-02-05T00:38:00Z">
        <w:r w:rsidRPr="003D7758">
          <w:rPr>
            <w:rFonts w:ascii="宋体" w:hAnsi="宋体" w:hint="eastAsia"/>
            <w:bCs/>
            <w:color w:val="000000"/>
            <w:szCs w:val="21"/>
          </w:rPr>
          <w:t>精密测量对于导航与定位、航空航天等国防和民用领域同样具有重要价值。</w:t>
        </w:r>
      </w:ins>
      <w:ins w:id="147" w:author="Peng Xu" w:date="2021-02-05T01:25:00Z">
        <w:r w:rsidR="00B11609">
          <w:rPr>
            <w:rFonts w:ascii="宋体" w:hAnsi="宋体" w:hint="eastAsia"/>
            <w:bCs/>
            <w:color w:val="000000"/>
            <w:szCs w:val="21"/>
          </w:rPr>
          <w:t>基于这一原理，前苏联</w:t>
        </w:r>
        <w:r w:rsidR="00B11609" w:rsidRPr="00C72FFF">
          <w:rPr>
            <w:rFonts w:ascii="宋体" w:hAnsi="宋体"/>
            <w:bCs/>
            <w:color w:val="000000"/>
            <w:szCs w:val="21"/>
          </w:rPr>
          <w:t>人造卫星Sputnik-1</w:t>
        </w:r>
        <w:r w:rsidR="00B11609">
          <w:rPr>
            <w:rFonts w:ascii="宋体" w:hAnsi="宋体" w:hint="eastAsia"/>
            <w:bCs/>
            <w:color w:val="000000"/>
            <w:szCs w:val="21"/>
          </w:rPr>
          <w:t>自1</w:t>
        </w:r>
        <w:r w:rsidR="00B11609">
          <w:rPr>
            <w:rFonts w:ascii="宋体" w:hAnsi="宋体"/>
            <w:bCs/>
            <w:color w:val="000000"/>
            <w:szCs w:val="21"/>
          </w:rPr>
          <w:t>957</w:t>
        </w:r>
        <w:r w:rsidR="00B11609">
          <w:rPr>
            <w:rFonts w:ascii="宋体" w:hAnsi="宋体" w:hint="eastAsia"/>
            <w:bCs/>
            <w:color w:val="000000"/>
            <w:szCs w:val="21"/>
          </w:rPr>
          <w:t>年</w:t>
        </w:r>
      </w:ins>
      <w:ins w:id="148" w:author="Peng Xu" w:date="2021-02-05T01:37:00Z">
        <w:r w:rsidR="00044609">
          <w:rPr>
            <w:rFonts w:ascii="宋体" w:hAnsi="宋体" w:hint="eastAsia"/>
            <w:bCs/>
            <w:color w:val="000000"/>
            <w:szCs w:val="21"/>
          </w:rPr>
          <w:t>发射升空</w:t>
        </w:r>
      </w:ins>
      <w:ins w:id="149" w:author="Peng Xu" w:date="2021-02-05T01:39:00Z">
        <w:r w:rsidR="00044609">
          <w:rPr>
            <w:rFonts w:ascii="宋体" w:hAnsi="宋体"/>
            <w:bCs/>
            <w:color w:val="000000"/>
            <w:szCs w:val="21"/>
          </w:rPr>
          <w:fldChar w:fldCharType="begin"/>
        </w:r>
        <w:r w:rsidR="00044609">
          <w:rPr>
            <w:rFonts w:ascii="宋体" w:hAnsi="宋体"/>
            <w:bCs/>
            <w:color w:val="000000"/>
            <w:szCs w:val="21"/>
          </w:rPr>
          <w:instrText xml:space="preserve"> ADDIN ZOTERO_ITEM CSL_CITATION {"citationID":"dCT3IP86","properties":{"formattedCitation":"(VETTER\\uc0\\u31561{}, 1994)","plainCitation":"(VETTER等, 1994)","noteIndex":0},"citationItems":[{"id":153,"uris":["http://zotero.org/users/6467040/items/KNYSE55X"],"uri":["http://zotero.org/users/6467040/items/KNYSE55X"],"itemData":{"id":153,"type":"article-journal","container-title":"Astrodynamics 1993","page":"1233–1251","title":"A Historical Survey of Earth Gravitational Models Used in Astrodynamics from Sputnik and Transit to GPS and TOPEX","author":[{"family":"Vetter","given":"James R."},{"family":"Nerem","given":"R. Steve"},{"family":"Cefola","given":"Paul J."},{"family":"Hagar","given":"Hamilton"}],"issued":{"date-parts":[["1994"]]}}}],"schema":"https://github.com/citation-style-language/schema/raw/master/csl-citation.json"} </w:instrText>
        </w:r>
        <w:r w:rsidR="00044609">
          <w:rPr>
            <w:rFonts w:ascii="宋体" w:hAnsi="宋体"/>
            <w:bCs/>
            <w:color w:val="000000"/>
            <w:szCs w:val="21"/>
          </w:rPr>
          <w:fldChar w:fldCharType="separate"/>
        </w:r>
        <w:r w:rsidR="00044609" w:rsidRPr="004079EE">
          <w:rPr>
            <w:rFonts w:ascii="宋体" w:hAnsi="宋体" w:cs="Times New Roman"/>
            <w:kern w:val="0"/>
            <w:szCs w:val="24"/>
          </w:rPr>
          <w:t>(VETTER等, 1994)</w:t>
        </w:r>
        <w:r w:rsidR="00044609">
          <w:rPr>
            <w:rFonts w:ascii="宋体" w:hAnsi="宋体"/>
            <w:bCs/>
            <w:color w:val="000000"/>
            <w:szCs w:val="21"/>
          </w:rPr>
          <w:fldChar w:fldCharType="end"/>
        </w:r>
      </w:ins>
      <w:ins w:id="150" w:author="Peng Xu" w:date="2021-02-05T01:25:00Z">
        <w:r w:rsidR="00B11609" w:rsidRPr="00C72FFF">
          <w:rPr>
            <w:rFonts w:ascii="宋体" w:hAnsi="宋体"/>
            <w:bCs/>
            <w:color w:val="000000"/>
            <w:szCs w:val="21"/>
          </w:rPr>
          <w:t>，</w:t>
        </w:r>
      </w:ins>
      <w:ins w:id="151" w:author="Peng Xu" w:date="2021-02-05T01:37:00Z">
        <w:r w:rsidR="00044609">
          <w:rPr>
            <w:rFonts w:ascii="宋体" w:hAnsi="宋体" w:hint="eastAsia"/>
            <w:bCs/>
            <w:color w:val="000000"/>
            <w:szCs w:val="21"/>
          </w:rPr>
          <w:t>以及</w:t>
        </w:r>
      </w:ins>
      <w:ins w:id="152" w:author="Peng Xu" w:date="2021-02-05T01:38:00Z">
        <w:r w:rsidR="00044609">
          <w:rPr>
            <w:rFonts w:ascii="宋体" w:hAnsi="宋体" w:hint="eastAsia"/>
            <w:bCs/>
            <w:color w:val="000000"/>
            <w:szCs w:val="21"/>
          </w:rPr>
          <w:t>其后美国航天局LAGEOS</w:t>
        </w:r>
        <w:r w:rsidR="00044609">
          <w:rPr>
            <w:rFonts w:ascii="宋体" w:hAnsi="宋体"/>
            <w:bCs/>
            <w:color w:val="000000"/>
            <w:szCs w:val="21"/>
          </w:rPr>
          <w:t xml:space="preserve"> </w:t>
        </w:r>
        <w:r w:rsidR="00044609">
          <w:rPr>
            <w:rFonts w:ascii="宋体" w:hAnsi="宋体" w:hint="eastAsia"/>
            <w:bCs/>
            <w:color w:val="000000"/>
            <w:szCs w:val="21"/>
          </w:rPr>
          <w:t>I</w:t>
        </w:r>
        <w:r w:rsidR="00044609">
          <w:rPr>
            <w:rFonts w:ascii="宋体" w:hAnsi="宋体"/>
            <w:bCs/>
            <w:color w:val="000000"/>
            <w:szCs w:val="21"/>
          </w:rPr>
          <w:t>, II</w:t>
        </w:r>
        <w:r w:rsidR="00044609">
          <w:rPr>
            <w:rFonts w:ascii="宋体" w:hAnsi="宋体" w:hint="eastAsia"/>
            <w:bCs/>
            <w:color w:val="000000"/>
            <w:szCs w:val="21"/>
          </w:rPr>
          <w:t>卫星</w:t>
        </w:r>
      </w:ins>
      <w:ins w:id="153" w:author="Peng Xu" w:date="2021-02-05T01:39:00Z">
        <w:r w:rsidR="00044609">
          <w:rPr>
            <w:rFonts w:ascii="宋体" w:hAnsi="宋体" w:hint="eastAsia"/>
            <w:bCs/>
            <w:color w:val="000000"/>
            <w:szCs w:val="21"/>
          </w:rPr>
          <w:t>发射升空以来</w:t>
        </w:r>
        <w:r w:rsidR="00044609" w:rsidRPr="00416CF3">
          <w:rPr>
            <w:rFonts w:ascii="宋体" w:hAnsi="宋体" w:hint="eastAsia"/>
            <w:bCs/>
            <w:color w:val="FF0000"/>
            <w:szCs w:val="21"/>
            <w:rPrChange w:id="154" w:author="Peng Xu" w:date="2021-02-05T01:50:00Z">
              <w:rPr>
                <w:rFonts w:ascii="宋体" w:hAnsi="宋体" w:hint="eastAsia"/>
                <w:bCs/>
                <w:color w:val="000000"/>
                <w:szCs w:val="21"/>
              </w:rPr>
            </w:rPrChange>
          </w:rPr>
          <w:t>（文献）</w:t>
        </w:r>
        <w:r w:rsidR="00044609">
          <w:rPr>
            <w:rFonts w:ascii="宋体" w:hAnsi="宋体" w:hint="eastAsia"/>
            <w:bCs/>
            <w:color w:val="000000"/>
            <w:szCs w:val="21"/>
          </w:rPr>
          <w:t>，</w:t>
        </w:r>
      </w:ins>
      <w:ins w:id="155" w:author="Peng Xu" w:date="2021-02-05T01:25:00Z">
        <w:r w:rsidR="00B11609" w:rsidRPr="00C72FFF">
          <w:rPr>
            <w:rFonts w:ascii="宋体" w:hAnsi="宋体"/>
            <w:bCs/>
            <w:color w:val="000000"/>
            <w:szCs w:val="21"/>
          </w:rPr>
          <w:t>其轨道跟踪数据一直用于</w:t>
        </w:r>
      </w:ins>
      <w:ins w:id="156" w:author="Peng Xu" w:date="2021-02-05T01:31:00Z">
        <w:r w:rsidR="00B11609">
          <w:rPr>
            <w:rFonts w:ascii="宋体" w:hAnsi="宋体" w:hint="eastAsia"/>
            <w:bCs/>
            <w:color w:val="000000"/>
            <w:szCs w:val="21"/>
          </w:rPr>
          <w:t>支持</w:t>
        </w:r>
      </w:ins>
      <w:ins w:id="157" w:author="Peng Xu" w:date="2021-02-05T01:26:00Z">
        <w:r w:rsidR="00B11609">
          <w:rPr>
            <w:rFonts w:ascii="宋体" w:hAnsi="宋体" w:hint="eastAsia"/>
            <w:bCs/>
            <w:color w:val="000000"/>
            <w:szCs w:val="21"/>
          </w:rPr>
          <w:t>全球</w:t>
        </w:r>
      </w:ins>
      <w:ins w:id="158" w:author="Peng Xu" w:date="2021-02-05T01:25:00Z">
        <w:r w:rsidR="00B11609" w:rsidRPr="00C72FFF">
          <w:rPr>
            <w:rFonts w:ascii="宋体" w:hAnsi="宋体"/>
            <w:bCs/>
            <w:color w:val="000000"/>
            <w:szCs w:val="21"/>
          </w:rPr>
          <w:t>重力场</w:t>
        </w:r>
      </w:ins>
      <w:ins w:id="159" w:author="Peng Xu" w:date="2021-02-05T01:40:00Z">
        <w:r w:rsidR="00044609">
          <w:rPr>
            <w:rFonts w:ascii="宋体" w:hAnsi="宋体" w:hint="eastAsia"/>
            <w:bCs/>
            <w:color w:val="000000"/>
            <w:szCs w:val="21"/>
          </w:rPr>
          <w:t>低阶分量</w:t>
        </w:r>
      </w:ins>
      <w:ins w:id="160" w:author="Peng Xu" w:date="2021-02-05T01:26:00Z">
        <w:r w:rsidR="00B11609">
          <w:rPr>
            <w:rFonts w:ascii="宋体" w:hAnsi="宋体" w:hint="eastAsia"/>
            <w:bCs/>
            <w:color w:val="000000"/>
            <w:szCs w:val="21"/>
          </w:rPr>
          <w:t>的</w:t>
        </w:r>
      </w:ins>
      <w:ins w:id="161" w:author="Peng Xu" w:date="2021-02-05T01:31:00Z">
        <w:r w:rsidR="00B11609">
          <w:rPr>
            <w:rFonts w:ascii="宋体" w:hAnsi="宋体" w:hint="eastAsia"/>
            <w:bCs/>
            <w:color w:val="000000"/>
            <w:szCs w:val="21"/>
          </w:rPr>
          <w:t>拟合</w:t>
        </w:r>
      </w:ins>
      <w:ins w:id="162" w:author="Peng Xu" w:date="2021-02-05T01:26:00Z">
        <w:r w:rsidR="00B11609">
          <w:rPr>
            <w:rFonts w:ascii="宋体" w:hAnsi="宋体" w:hint="eastAsia"/>
            <w:bCs/>
            <w:color w:val="000000"/>
            <w:szCs w:val="21"/>
          </w:rPr>
          <w:t>测量</w:t>
        </w:r>
      </w:ins>
      <w:ins w:id="163" w:author="Peng Xu" w:date="2021-02-05T01:25:00Z">
        <w:r w:rsidR="00B11609" w:rsidRPr="00C72FFF">
          <w:rPr>
            <w:rFonts w:ascii="宋体" w:hAnsi="宋体"/>
            <w:bCs/>
            <w:color w:val="000000"/>
            <w:szCs w:val="21"/>
          </w:rPr>
          <w:t>。</w:t>
        </w:r>
      </w:ins>
    </w:p>
    <w:p w14:paraId="30352BA4" w14:textId="4059B342" w:rsidR="00D5536A" w:rsidRPr="005C5FC4" w:rsidRDefault="00D5536A">
      <w:pPr>
        <w:ind w:firstLineChars="0" w:firstLine="0"/>
        <w:rPr>
          <w:ins w:id="164" w:author="Peng Xu" w:date="2021-02-05T00:38:00Z"/>
          <w:rFonts w:ascii="黑体" w:eastAsia="黑体" w:hAnsi="黑体"/>
          <w:bCs/>
          <w:color w:val="000000"/>
          <w:szCs w:val="21"/>
          <w:rPrChange w:id="165" w:author="Peng Xu" w:date="2021-02-05T03:57:00Z">
            <w:rPr>
              <w:ins w:id="166" w:author="Peng Xu" w:date="2021-02-05T00:38:00Z"/>
              <w:rFonts w:ascii="宋体" w:hAnsi="宋体"/>
              <w:bCs/>
              <w:color w:val="000000"/>
              <w:szCs w:val="21"/>
            </w:rPr>
          </w:rPrChange>
        </w:rPr>
        <w:pPrChange w:id="167" w:author="Peng Xu" w:date="2021-02-05T02:53:00Z">
          <w:pPr>
            <w:ind w:firstLine="420"/>
          </w:pPr>
        </w:pPrChange>
      </w:pPr>
      <w:ins w:id="168" w:author="Peng Xu" w:date="2021-02-05T02:53:00Z">
        <w:r w:rsidRPr="005C5FC4">
          <w:rPr>
            <w:rFonts w:ascii="黑体" w:eastAsia="黑体" w:hAnsi="黑体"/>
            <w:bCs/>
            <w:color w:val="000000"/>
            <w:szCs w:val="21"/>
            <w:rPrChange w:id="169" w:author="Peng Xu" w:date="2021-02-05T03:57:00Z">
              <w:rPr>
                <w:rFonts w:ascii="宋体" w:hAnsi="宋体"/>
                <w:bCs/>
                <w:color w:val="000000"/>
                <w:szCs w:val="21"/>
              </w:rPr>
            </w:rPrChange>
          </w:rPr>
          <w:t xml:space="preserve">0.2 </w:t>
        </w:r>
        <w:r w:rsidRPr="005C5FC4">
          <w:rPr>
            <w:rFonts w:ascii="黑体" w:eastAsia="黑体" w:hAnsi="黑体" w:hint="eastAsia"/>
            <w:bCs/>
            <w:color w:val="000000"/>
            <w:szCs w:val="21"/>
            <w:rPrChange w:id="170" w:author="Peng Xu" w:date="2021-02-05T03:57:00Z">
              <w:rPr>
                <w:rFonts w:ascii="宋体" w:hAnsi="宋体" w:hint="eastAsia"/>
                <w:bCs/>
                <w:color w:val="000000"/>
                <w:szCs w:val="21"/>
              </w:rPr>
            </w:rPrChange>
          </w:rPr>
          <w:t>重力卫星任务</w:t>
        </w:r>
      </w:ins>
    </w:p>
    <w:p w14:paraId="3E730012" w14:textId="47EFC487" w:rsidR="003D7758" w:rsidRDefault="003D7758" w:rsidP="003D7758">
      <w:pPr>
        <w:ind w:firstLine="420"/>
        <w:rPr>
          <w:ins w:id="171" w:author="Peng Xu" w:date="2021-02-05T00:33:00Z"/>
          <w:rFonts w:ascii="宋体" w:hAnsi="宋体"/>
          <w:bCs/>
          <w:color w:val="000000"/>
          <w:szCs w:val="21"/>
        </w:rPr>
      </w:pPr>
      <w:ins w:id="172" w:author="Peng Xu" w:date="2021-02-05T00:38:00Z">
        <w:r w:rsidRPr="003D7758">
          <w:rPr>
            <w:rFonts w:ascii="宋体" w:hAnsi="宋体" w:hint="eastAsia"/>
            <w:bCs/>
            <w:color w:val="000000"/>
            <w:szCs w:val="21"/>
          </w:rPr>
          <w:t>传统的地面重力勘探技术</w:t>
        </w:r>
      </w:ins>
      <w:ins w:id="173" w:author="Peng Xu" w:date="2021-02-05T01:32:00Z">
        <w:r w:rsidR="00044609">
          <w:rPr>
            <w:rFonts w:ascii="宋体" w:hAnsi="宋体" w:hint="eastAsia"/>
            <w:bCs/>
            <w:color w:val="000000"/>
            <w:szCs w:val="21"/>
          </w:rPr>
          <w:t>，由于</w:t>
        </w:r>
      </w:ins>
      <w:ins w:id="174" w:author="Peng Xu" w:date="2021-02-05T00:38:00Z">
        <w:r w:rsidRPr="003D7758">
          <w:rPr>
            <w:rFonts w:ascii="宋体" w:hAnsi="宋体" w:hint="eastAsia"/>
            <w:bCs/>
            <w:color w:val="000000"/>
            <w:szCs w:val="21"/>
          </w:rPr>
          <w:t>受到自然条件的</w:t>
        </w:r>
      </w:ins>
      <w:ins w:id="175" w:author="Peng Xu" w:date="2021-02-05T01:32:00Z">
        <w:r w:rsidR="00044609">
          <w:rPr>
            <w:rFonts w:ascii="宋体" w:hAnsi="宋体" w:hint="eastAsia"/>
            <w:bCs/>
            <w:color w:val="000000"/>
            <w:szCs w:val="21"/>
          </w:rPr>
          <w:t>制约</w:t>
        </w:r>
      </w:ins>
      <w:ins w:id="176" w:author="Peng Xu" w:date="2021-02-05T00:38:00Z">
        <w:r w:rsidRPr="003D7758">
          <w:rPr>
            <w:rFonts w:ascii="宋体" w:hAnsi="宋体" w:hint="eastAsia"/>
            <w:bCs/>
            <w:color w:val="000000"/>
            <w:szCs w:val="21"/>
          </w:rPr>
          <w:t>，</w:t>
        </w:r>
      </w:ins>
      <w:ins w:id="177" w:author="Peng Xu" w:date="2021-02-05T01:32:00Z">
        <w:r w:rsidR="00044609">
          <w:rPr>
            <w:rFonts w:ascii="宋体" w:hAnsi="宋体" w:hint="eastAsia"/>
            <w:bCs/>
            <w:color w:val="000000"/>
            <w:szCs w:val="21"/>
          </w:rPr>
          <w:t>难以实现全球的遍历测量和数据覆盖。</w:t>
        </w:r>
      </w:ins>
      <w:ins w:id="178" w:author="Peng Xu" w:date="2021-02-05T01:33:00Z">
        <w:r w:rsidR="00044609">
          <w:rPr>
            <w:rFonts w:ascii="宋体" w:hAnsi="宋体" w:hint="eastAsia"/>
            <w:bCs/>
            <w:color w:val="000000"/>
            <w:szCs w:val="21"/>
          </w:rPr>
          <w:t>而</w:t>
        </w:r>
      </w:ins>
      <w:ins w:id="179" w:author="Peng Xu" w:date="2021-02-05T01:34:00Z">
        <w:r w:rsidR="00044609">
          <w:rPr>
            <w:rFonts w:ascii="宋体" w:hAnsi="宋体" w:hint="eastAsia"/>
            <w:bCs/>
            <w:color w:val="000000"/>
            <w:szCs w:val="21"/>
          </w:rPr>
          <w:t>利用</w:t>
        </w:r>
      </w:ins>
      <w:ins w:id="180" w:author="Peng Xu" w:date="2021-02-05T00:38:00Z">
        <w:r w:rsidRPr="003D7758">
          <w:rPr>
            <w:rFonts w:ascii="宋体" w:hAnsi="宋体" w:hint="eastAsia"/>
            <w:bCs/>
            <w:color w:val="000000"/>
            <w:szCs w:val="21"/>
          </w:rPr>
          <w:t>测高卫星</w:t>
        </w:r>
      </w:ins>
      <w:ins w:id="181" w:author="Peng Xu" w:date="2021-02-05T01:34:00Z">
        <w:r w:rsidR="00044609">
          <w:rPr>
            <w:rFonts w:ascii="宋体" w:hAnsi="宋体" w:hint="eastAsia"/>
            <w:bCs/>
            <w:color w:val="000000"/>
            <w:szCs w:val="21"/>
          </w:rPr>
          <w:t>数据反演重力场</w:t>
        </w:r>
      </w:ins>
      <w:ins w:id="182" w:author="Peng Xu" w:date="2021-02-05T01:33:00Z">
        <w:r w:rsidR="00044609">
          <w:rPr>
            <w:rFonts w:ascii="宋体" w:hAnsi="宋体" w:hint="eastAsia"/>
            <w:bCs/>
            <w:color w:val="000000"/>
            <w:szCs w:val="21"/>
          </w:rPr>
          <w:t>，则</w:t>
        </w:r>
      </w:ins>
      <w:ins w:id="183" w:author="Peng Xu" w:date="2021-02-05T00:38:00Z">
        <w:r w:rsidRPr="003D7758">
          <w:rPr>
            <w:rFonts w:ascii="宋体" w:hAnsi="宋体" w:hint="eastAsia"/>
            <w:bCs/>
            <w:color w:val="000000"/>
            <w:szCs w:val="21"/>
          </w:rPr>
          <w:t>受到陆地回波精度</w:t>
        </w:r>
      </w:ins>
      <w:ins w:id="184" w:author="Peng Xu" w:date="2021-02-05T01:33:00Z">
        <w:r w:rsidR="00044609">
          <w:rPr>
            <w:rFonts w:ascii="宋体" w:hAnsi="宋体" w:hint="eastAsia"/>
            <w:bCs/>
            <w:color w:val="000000"/>
            <w:szCs w:val="21"/>
          </w:rPr>
          <w:t>以及</w:t>
        </w:r>
      </w:ins>
      <w:ins w:id="185" w:author="Peng Xu" w:date="2021-02-05T01:34:00Z">
        <w:r w:rsidR="00044609">
          <w:rPr>
            <w:rFonts w:ascii="宋体" w:hAnsi="宋体" w:hint="eastAsia"/>
            <w:bCs/>
            <w:color w:val="000000"/>
            <w:szCs w:val="21"/>
          </w:rPr>
          <w:t>地貌与重力位相关性的制约</w:t>
        </w:r>
      </w:ins>
      <w:ins w:id="186" w:author="Peng Xu" w:date="2021-02-05T00:38:00Z">
        <w:r w:rsidRPr="003D7758">
          <w:rPr>
            <w:rFonts w:ascii="宋体" w:hAnsi="宋体" w:hint="eastAsia"/>
            <w:bCs/>
            <w:color w:val="000000"/>
            <w:szCs w:val="21"/>
          </w:rPr>
          <w:t>，</w:t>
        </w:r>
      </w:ins>
      <w:ins w:id="187" w:author="Peng Xu" w:date="2021-02-05T01:40:00Z">
        <w:r w:rsidR="00044609">
          <w:rPr>
            <w:rFonts w:ascii="宋体" w:hAnsi="宋体" w:hint="eastAsia"/>
            <w:bCs/>
            <w:color w:val="000000"/>
            <w:szCs w:val="21"/>
          </w:rPr>
          <w:t>也</w:t>
        </w:r>
      </w:ins>
      <w:ins w:id="188" w:author="Peng Xu" w:date="2021-02-05T00:38:00Z">
        <w:r w:rsidRPr="003D7758">
          <w:rPr>
            <w:rFonts w:ascii="宋体" w:hAnsi="宋体" w:hint="eastAsia"/>
            <w:bCs/>
            <w:color w:val="000000"/>
            <w:szCs w:val="21"/>
          </w:rPr>
          <w:t>难以获取全球均匀分布的高精度地球重力场信息。因此，</w:t>
        </w:r>
      </w:ins>
      <w:ins w:id="189" w:author="Peng Xu" w:date="2021-02-05T01:40:00Z">
        <w:r w:rsidR="00044609">
          <w:rPr>
            <w:rFonts w:ascii="宋体" w:hAnsi="宋体" w:hint="eastAsia"/>
            <w:bCs/>
            <w:color w:val="000000"/>
            <w:szCs w:val="21"/>
          </w:rPr>
          <w:t>考虑</w:t>
        </w:r>
      </w:ins>
      <w:ins w:id="190" w:author="Peng Xu" w:date="2021-02-05T00:38:00Z">
        <w:r w:rsidRPr="003D7758">
          <w:rPr>
            <w:rFonts w:ascii="宋体" w:hAnsi="宋体" w:hint="eastAsia"/>
            <w:bCs/>
            <w:color w:val="000000"/>
            <w:szCs w:val="21"/>
          </w:rPr>
          <w:t>全球重力场测量的战略和科学意义，自上世纪</w:t>
        </w:r>
      </w:ins>
      <w:ins w:id="191" w:author="Peng Xu" w:date="2021-02-05T01:45:00Z">
        <w:r w:rsidR="00416CF3">
          <w:rPr>
            <w:rFonts w:ascii="宋体" w:hAnsi="宋体"/>
            <w:bCs/>
            <w:color w:val="000000"/>
            <w:szCs w:val="21"/>
          </w:rPr>
          <w:t>60</w:t>
        </w:r>
      </w:ins>
      <w:ins w:id="192" w:author="Peng Xu" w:date="2021-02-05T00:38:00Z">
        <w:r w:rsidRPr="003D7758">
          <w:rPr>
            <w:rFonts w:ascii="宋体" w:hAnsi="宋体" w:hint="eastAsia"/>
            <w:bCs/>
            <w:color w:val="000000"/>
            <w:szCs w:val="21"/>
          </w:rPr>
          <w:t>年起，西方国家投入</w:t>
        </w:r>
      </w:ins>
      <w:ins w:id="193" w:author="Peng Xu" w:date="2021-02-05T01:36:00Z">
        <w:r w:rsidR="00044609">
          <w:rPr>
            <w:rFonts w:ascii="宋体" w:hAnsi="宋体" w:hint="eastAsia"/>
            <w:bCs/>
            <w:color w:val="000000"/>
            <w:szCs w:val="21"/>
          </w:rPr>
          <w:t>了巨量</w:t>
        </w:r>
      </w:ins>
      <w:ins w:id="194" w:author="Peng Xu" w:date="2021-02-05T00:38:00Z">
        <w:r w:rsidRPr="003D7758">
          <w:rPr>
            <w:rFonts w:ascii="宋体" w:hAnsi="宋体" w:hint="eastAsia"/>
            <w:bCs/>
            <w:color w:val="000000"/>
            <w:szCs w:val="21"/>
          </w:rPr>
          <w:t>的人力物力开展地球重力卫星任务的研发与研制。重力卫星任务的基本特点</w:t>
        </w:r>
      </w:ins>
      <w:ins w:id="195" w:author="Peng Xu" w:date="2021-02-05T01:46:00Z">
        <w:r w:rsidR="00416CF3">
          <w:rPr>
            <w:rFonts w:ascii="宋体" w:hAnsi="宋体" w:hint="eastAsia"/>
            <w:bCs/>
            <w:color w:val="000000"/>
            <w:szCs w:val="21"/>
          </w:rPr>
          <w:t>则</w:t>
        </w:r>
      </w:ins>
      <w:ins w:id="196" w:author="Peng Xu" w:date="2021-02-05T01:43:00Z">
        <w:r w:rsidR="0006322C">
          <w:rPr>
            <w:rFonts w:ascii="宋体" w:hAnsi="宋体" w:hint="eastAsia"/>
            <w:bCs/>
            <w:color w:val="000000"/>
            <w:szCs w:val="21"/>
          </w:rPr>
          <w:t>是通过</w:t>
        </w:r>
      </w:ins>
      <w:ins w:id="197" w:author="Peng Xu" w:date="2021-02-05T00:38:00Z">
        <w:r w:rsidRPr="003D7758">
          <w:rPr>
            <w:rFonts w:ascii="宋体" w:hAnsi="宋体" w:hint="eastAsia"/>
            <w:bCs/>
            <w:color w:val="000000"/>
            <w:szCs w:val="21"/>
          </w:rPr>
          <w:t>近地轨道</w:t>
        </w:r>
      </w:ins>
      <w:ins w:id="198" w:author="Peng Xu" w:date="2021-02-05T01:43:00Z">
        <w:r w:rsidR="0006322C">
          <w:rPr>
            <w:rFonts w:ascii="宋体" w:hAnsi="宋体" w:hint="eastAsia"/>
            <w:bCs/>
            <w:color w:val="000000"/>
            <w:szCs w:val="21"/>
          </w:rPr>
          <w:t>卫星，配置</w:t>
        </w:r>
      </w:ins>
      <w:ins w:id="199" w:author="Peng Xu" w:date="2021-02-05T01:44:00Z">
        <w:r w:rsidR="0006322C">
          <w:rPr>
            <w:rFonts w:ascii="宋体" w:hAnsi="宋体" w:hint="eastAsia"/>
            <w:bCs/>
            <w:color w:val="000000"/>
            <w:szCs w:val="21"/>
          </w:rPr>
          <w:t>星载惯性基准</w:t>
        </w:r>
      </w:ins>
      <w:proofErr w:type="gramStart"/>
      <w:ins w:id="200" w:author="Peng Xu" w:date="2021-02-05T00:38:00Z">
        <w:r w:rsidRPr="003D7758">
          <w:rPr>
            <w:rFonts w:ascii="宋体" w:hAnsi="宋体" w:hint="eastAsia"/>
            <w:bCs/>
            <w:color w:val="000000"/>
            <w:szCs w:val="21"/>
          </w:rPr>
          <w:t>做</w:t>
        </w:r>
      </w:ins>
      <w:ins w:id="201" w:author="Peng Xu" w:date="2021-02-05T01:44:00Z">
        <w:r w:rsidR="0006322C">
          <w:rPr>
            <w:rFonts w:ascii="宋体" w:hAnsi="宋体" w:hint="eastAsia"/>
            <w:bCs/>
            <w:color w:val="000000"/>
            <w:szCs w:val="21"/>
          </w:rPr>
          <w:t>为</w:t>
        </w:r>
        <w:proofErr w:type="gramEnd"/>
        <w:r w:rsidR="0006322C">
          <w:rPr>
            <w:rFonts w:ascii="宋体" w:hAnsi="宋体" w:hint="eastAsia"/>
            <w:bCs/>
            <w:color w:val="000000"/>
            <w:szCs w:val="21"/>
          </w:rPr>
          <w:t>核心</w:t>
        </w:r>
      </w:ins>
      <w:ins w:id="202" w:author="Peng Xu" w:date="2021-02-05T01:46:00Z">
        <w:r w:rsidR="00416CF3">
          <w:rPr>
            <w:rFonts w:ascii="宋体" w:hAnsi="宋体" w:hint="eastAsia"/>
            <w:bCs/>
            <w:color w:val="000000"/>
            <w:szCs w:val="21"/>
          </w:rPr>
          <w:t>传感器</w:t>
        </w:r>
      </w:ins>
      <w:ins w:id="203" w:author="Peng Xu" w:date="2021-02-05T00:38:00Z">
        <w:r w:rsidRPr="003D7758">
          <w:rPr>
            <w:rFonts w:ascii="宋体" w:hAnsi="宋体" w:hint="eastAsia"/>
            <w:bCs/>
            <w:color w:val="000000"/>
            <w:szCs w:val="21"/>
          </w:rPr>
          <w:t>，</w:t>
        </w:r>
      </w:ins>
      <w:ins w:id="204" w:author="Peng Xu" w:date="2021-02-05T01:44:00Z">
        <w:r w:rsidR="0006322C">
          <w:rPr>
            <w:rFonts w:ascii="宋体" w:hAnsi="宋体" w:hint="eastAsia"/>
            <w:bCs/>
            <w:color w:val="000000"/>
            <w:szCs w:val="21"/>
          </w:rPr>
          <w:t>惯性基准可以是惯性传感器载荷或者卫星本身。</w:t>
        </w:r>
      </w:ins>
      <w:ins w:id="205" w:author="Peng Xu" w:date="2021-02-05T00:38:00Z">
        <w:r w:rsidRPr="003D7758">
          <w:rPr>
            <w:rFonts w:ascii="宋体" w:hAnsi="宋体" w:hint="eastAsia"/>
            <w:bCs/>
            <w:color w:val="000000"/>
            <w:szCs w:val="21"/>
          </w:rPr>
          <w:t>通过精密定轨、或者编队任务星间精密测距等手段读出地球引力场引起的</w:t>
        </w:r>
      </w:ins>
      <w:ins w:id="206" w:author="Peng Xu" w:date="2021-02-05T01:45:00Z">
        <w:r w:rsidR="0006322C">
          <w:rPr>
            <w:rFonts w:ascii="宋体" w:hAnsi="宋体" w:hint="eastAsia"/>
            <w:bCs/>
            <w:color w:val="000000"/>
            <w:szCs w:val="21"/>
          </w:rPr>
          <w:t>惯性基准的</w:t>
        </w:r>
      </w:ins>
      <w:ins w:id="207" w:author="Peng Xu" w:date="2021-02-05T00:38:00Z">
        <w:r w:rsidRPr="003D7758">
          <w:rPr>
            <w:rFonts w:ascii="宋体" w:hAnsi="宋体" w:hint="eastAsia"/>
            <w:bCs/>
            <w:color w:val="000000"/>
            <w:szCs w:val="21"/>
          </w:rPr>
          <w:t>轨道扰动从而精确的反演地球引力场的空间分布与时间演化。</w:t>
        </w:r>
      </w:ins>
    </w:p>
    <w:p w14:paraId="406F06B8" w14:textId="5816CBF6" w:rsidR="00101A84" w:rsidRDefault="00416CF3" w:rsidP="00416CF3">
      <w:pPr>
        <w:ind w:firstLine="420"/>
        <w:rPr>
          <w:ins w:id="208" w:author="Peng Xu" w:date="2021-02-05T02:03:00Z"/>
          <w:rFonts w:ascii="宋体" w:hAnsi="宋体"/>
          <w:bCs/>
          <w:color w:val="000000"/>
          <w:szCs w:val="21"/>
        </w:rPr>
      </w:pPr>
      <w:ins w:id="209" w:author="Peng Xu" w:date="2021-02-05T01:49:00Z">
        <w:r w:rsidRPr="00416CF3">
          <w:rPr>
            <w:rFonts w:ascii="宋体" w:hAnsi="宋体" w:hint="eastAsia"/>
            <w:bCs/>
            <w:color w:val="000000"/>
            <w:szCs w:val="21"/>
          </w:rPr>
          <w:t>目前，西方国家已先后成功发射LAGEOS</w:t>
        </w:r>
        <w:r>
          <w:rPr>
            <w:rFonts w:ascii="宋体" w:hAnsi="宋体" w:hint="eastAsia"/>
            <w:bCs/>
            <w:color w:val="000000"/>
            <w:szCs w:val="21"/>
          </w:rPr>
          <w:t>/</w:t>
        </w:r>
        <w:r>
          <w:rPr>
            <w:rFonts w:ascii="宋体" w:hAnsi="宋体"/>
            <w:bCs/>
            <w:color w:val="000000"/>
            <w:szCs w:val="21"/>
          </w:rPr>
          <w:t>LARES</w:t>
        </w:r>
        <w:r w:rsidRPr="00416CF3">
          <w:rPr>
            <w:rFonts w:ascii="宋体" w:hAnsi="宋体" w:hint="eastAsia"/>
            <w:bCs/>
            <w:color w:val="000000"/>
            <w:szCs w:val="21"/>
          </w:rPr>
          <w:t>等</w:t>
        </w:r>
      </w:ins>
      <w:ins w:id="210" w:author="Peng Xu" w:date="2021-02-05T03:11:00Z">
        <w:r w:rsidR="00BB4CD2">
          <w:rPr>
            <w:rFonts w:ascii="宋体" w:hAnsi="宋体" w:hint="eastAsia"/>
            <w:bCs/>
            <w:color w:val="000000"/>
            <w:szCs w:val="21"/>
          </w:rPr>
          <w:t>激光测卫（</w:t>
        </w:r>
      </w:ins>
      <w:ins w:id="211" w:author="Peng Xu" w:date="2021-02-05T01:49:00Z">
        <w:r w:rsidRPr="00416CF3">
          <w:rPr>
            <w:rFonts w:ascii="宋体" w:hAnsi="宋体" w:hint="eastAsia"/>
            <w:bCs/>
            <w:color w:val="000000"/>
            <w:szCs w:val="21"/>
          </w:rPr>
          <w:t>SLR</w:t>
        </w:r>
      </w:ins>
      <w:ins w:id="212" w:author="Peng Xu" w:date="2021-02-05T03:11:00Z">
        <w:r w:rsidR="00BB4CD2">
          <w:rPr>
            <w:rFonts w:ascii="宋体" w:hAnsi="宋体" w:hint="eastAsia"/>
            <w:bCs/>
            <w:color w:val="000000"/>
            <w:szCs w:val="21"/>
          </w:rPr>
          <w:t>）</w:t>
        </w:r>
      </w:ins>
      <w:ins w:id="213" w:author="Peng Xu" w:date="2021-02-05T01:49:00Z">
        <w:r w:rsidRPr="00416CF3">
          <w:rPr>
            <w:rFonts w:ascii="宋体" w:hAnsi="宋体" w:hint="eastAsia"/>
            <w:bCs/>
            <w:color w:val="000000"/>
            <w:szCs w:val="21"/>
          </w:rPr>
          <w:t>任务、以及CHAMP、GRACE、GOCE、GRACE Follow-On (GFO)等系列重力卫星任务</w:t>
        </w:r>
      </w:ins>
      <w:ins w:id="214" w:author="Peng Xu" w:date="2021-02-05T01:50:00Z">
        <w:r w:rsidRPr="00416CF3">
          <w:rPr>
            <w:rFonts w:ascii="宋体" w:hAnsi="宋体" w:hint="eastAsia"/>
            <w:bCs/>
            <w:color w:val="FF0000"/>
            <w:szCs w:val="21"/>
            <w:rPrChange w:id="215" w:author="Peng Xu" w:date="2021-02-05T01:50:00Z">
              <w:rPr>
                <w:rFonts w:ascii="宋体" w:hAnsi="宋体" w:hint="eastAsia"/>
                <w:bCs/>
                <w:color w:val="000000"/>
                <w:szCs w:val="21"/>
              </w:rPr>
            </w:rPrChange>
          </w:rPr>
          <w:t>（文献）</w:t>
        </w:r>
      </w:ins>
      <w:ins w:id="216" w:author="Peng Xu" w:date="2021-02-05T01:49:00Z">
        <w:r w:rsidRPr="00416CF3">
          <w:rPr>
            <w:rFonts w:ascii="宋体" w:hAnsi="宋体" w:hint="eastAsia"/>
            <w:bCs/>
            <w:color w:val="000000"/>
            <w:szCs w:val="21"/>
          </w:rPr>
          <w:t>，持续不间断的</w:t>
        </w:r>
      </w:ins>
      <w:ins w:id="217" w:author="Peng Xu" w:date="2021-02-05T01:51:00Z">
        <w:r>
          <w:rPr>
            <w:rFonts w:ascii="宋体" w:hAnsi="宋体" w:hint="eastAsia"/>
            <w:bCs/>
            <w:color w:val="000000"/>
            <w:szCs w:val="21"/>
          </w:rPr>
          <w:t>监测</w:t>
        </w:r>
      </w:ins>
      <w:ins w:id="218" w:author="Peng Xu" w:date="2021-02-05T01:49:00Z">
        <w:r w:rsidRPr="00416CF3">
          <w:rPr>
            <w:rFonts w:ascii="宋体" w:hAnsi="宋体" w:hint="eastAsia"/>
            <w:bCs/>
            <w:color w:val="000000"/>
            <w:szCs w:val="21"/>
          </w:rPr>
          <w:t>全球重力场</w:t>
        </w:r>
      </w:ins>
      <w:ins w:id="219" w:author="Peng Xu" w:date="2021-02-05T01:51:00Z">
        <w:r>
          <w:rPr>
            <w:rFonts w:ascii="宋体" w:hAnsi="宋体" w:hint="eastAsia"/>
            <w:bCs/>
            <w:color w:val="000000"/>
            <w:szCs w:val="21"/>
          </w:rPr>
          <w:t>的</w:t>
        </w:r>
      </w:ins>
      <w:ins w:id="220" w:author="Peng Xu" w:date="2021-02-05T01:49:00Z">
        <w:r w:rsidRPr="00416CF3">
          <w:rPr>
            <w:rFonts w:ascii="宋体" w:hAnsi="宋体" w:hint="eastAsia"/>
            <w:bCs/>
            <w:color w:val="000000"/>
            <w:szCs w:val="21"/>
          </w:rPr>
          <w:t>信息。其中LAGEOS</w:t>
        </w:r>
      </w:ins>
      <w:ins w:id="221" w:author="Peng Xu" w:date="2021-02-05T01:52:00Z">
        <w:r w:rsidR="007E48F0">
          <w:rPr>
            <w:rFonts w:ascii="宋体" w:hAnsi="宋体"/>
            <w:bCs/>
            <w:color w:val="000000"/>
            <w:szCs w:val="21"/>
          </w:rPr>
          <w:t>/LARES</w:t>
        </w:r>
      </w:ins>
      <w:ins w:id="222" w:author="Peng Xu" w:date="2021-02-05T01:49:00Z">
        <w:r w:rsidRPr="00416CF3">
          <w:rPr>
            <w:rFonts w:ascii="宋体" w:hAnsi="宋体" w:hint="eastAsia"/>
            <w:bCs/>
            <w:color w:val="000000"/>
            <w:szCs w:val="21"/>
          </w:rPr>
          <w:t>等SLR任务均为中轨卫星，卫星为金属球体，表面布满激光角反射器，通过激光测距精密定轨从而精确测定地球扁率</w:t>
        </w:r>
        <w:r w:rsidRPr="005E3A69">
          <w:rPr>
            <w:rFonts w:cs="Times New Roman"/>
            <w:bCs/>
            <w:color w:val="000000"/>
            <w:szCs w:val="21"/>
            <w:rPrChange w:id="223" w:author="Peng Xu" w:date="2021-02-05T02:06:00Z">
              <w:rPr>
                <w:rFonts w:ascii="宋体" w:hAnsi="宋体"/>
                <w:bCs/>
                <w:color w:val="000000"/>
                <w:szCs w:val="21"/>
              </w:rPr>
            </w:rPrChange>
          </w:rPr>
          <w:t>J</w:t>
        </w:r>
        <w:r w:rsidRPr="005E3A69">
          <w:rPr>
            <w:rFonts w:cs="Times New Roman"/>
            <w:bCs/>
            <w:color w:val="000000"/>
            <w:szCs w:val="21"/>
            <w:vertAlign w:val="subscript"/>
            <w:rPrChange w:id="224" w:author="Peng Xu" w:date="2021-02-05T02:06:00Z">
              <w:rPr>
                <w:rFonts w:ascii="宋体" w:hAnsi="宋体"/>
                <w:bCs/>
                <w:color w:val="000000"/>
                <w:szCs w:val="21"/>
              </w:rPr>
            </w:rPrChange>
          </w:rPr>
          <w:t>2</w:t>
        </w:r>
        <w:r w:rsidRPr="00416CF3">
          <w:rPr>
            <w:rFonts w:ascii="宋体" w:hAnsi="宋体" w:hint="eastAsia"/>
            <w:bCs/>
            <w:color w:val="000000"/>
            <w:szCs w:val="21"/>
          </w:rPr>
          <w:t>项以及其他低阶引力场的长周期变化，从而精确测量地球低阶勒夫数等固体地球动力学参数。CHMAP卫星任务于</w:t>
        </w:r>
        <w:r w:rsidRPr="00416CF3">
          <w:rPr>
            <w:rFonts w:ascii="宋体" w:hAnsi="宋体" w:hint="eastAsia"/>
            <w:bCs/>
            <w:color w:val="000000"/>
            <w:szCs w:val="21"/>
          </w:rPr>
          <w:lastRenderedPageBreak/>
          <w:t>2000年发射升空，为提升重力场分辨率，采用高低跟踪模式，轨道高度约455km。CHAMP卫星搭载了三轴加速度计，在数据处理中</w:t>
        </w:r>
        <w:proofErr w:type="gramStart"/>
        <w:r w:rsidRPr="00416CF3">
          <w:rPr>
            <w:rFonts w:ascii="宋体" w:hAnsi="宋体" w:hint="eastAsia"/>
            <w:bCs/>
            <w:color w:val="000000"/>
            <w:szCs w:val="21"/>
          </w:rPr>
          <w:t>扣除近</w:t>
        </w:r>
        <w:proofErr w:type="gramEnd"/>
        <w:r w:rsidRPr="00416CF3">
          <w:rPr>
            <w:rFonts w:ascii="宋体" w:hAnsi="宋体" w:hint="eastAsia"/>
            <w:bCs/>
            <w:color w:val="000000"/>
            <w:szCs w:val="21"/>
          </w:rPr>
          <w:t>地轨道卫星受到的空间环境非保守力对重力场反演的影响。CHAMP卫星实现了地球静态引力场分辨率为1000km的测量大地水准面精度达到厘米量级，同时发布了地球低阶重力场每3个月平均时变产品。</w:t>
        </w:r>
      </w:ins>
      <w:ins w:id="225" w:author="Peng Xu" w:date="2021-02-05T01:56:00Z">
        <w:r w:rsidR="007E48F0">
          <w:rPr>
            <w:rFonts w:ascii="宋体" w:hAnsi="宋体" w:hint="eastAsia"/>
            <w:bCs/>
            <w:color w:val="000000"/>
            <w:szCs w:val="21"/>
          </w:rPr>
          <w:t>其后，</w:t>
        </w:r>
        <w:r w:rsidR="007E48F0" w:rsidRPr="00416CF3">
          <w:rPr>
            <w:rFonts w:ascii="宋体" w:hAnsi="宋体" w:hint="eastAsia"/>
            <w:bCs/>
            <w:color w:val="000000"/>
            <w:szCs w:val="21"/>
          </w:rPr>
          <w:t>GOCE卫星</w:t>
        </w:r>
      </w:ins>
      <w:ins w:id="226" w:author="Peng Xu" w:date="2021-02-05T02:00:00Z">
        <w:r w:rsidR="007E48F0">
          <w:rPr>
            <w:rFonts w:ascii="宋体" w:hAnsi="宋体" w:hint="eastAsia"/>
            <w:bCs/>
            <w:color w:val="000000"/>
            <w:szCs w:val="21"/>
          </w:rPr>
          <w:t>于</w:t>
        </w:r>
      </w:ins>
      <w:ins w:id="227" w:author="Peng Xu" w:date="2021-02-05T01:56:00Z">
        <w:r w:rsidR="007E48F0" w:rsidRPr="00416CF3">
          <w:rPr>
            <w:rFonts w:ascii="宋体" w:hAnsi="宋体" w:hint="eastAsia"/>
            <w:bCs/>
            <w:color w:val="000000"/>
            <w:szCs w:val="21"/>
          </w:rPr>
          <w:t>2009年</w:t>
        </w:r>
      </w:ins>
      <w:ins w:id="228" w:author="Peng Xu" w:date="2021-02-05T02:00:00Z">
        <w:r w:rsidR="007E48F0">
          <w:rPr>
            <w:rFonts w:ascii="宋体" w:hAnsi="宋体" w:hint="eastAsia"/>
            <w:bCs/>
            <w:color w:val="000000"/>
            <w:szCs w:val="21"/>
          </w:rPr>
          <w:t>发射</w:t>
        </w:r>
      </w:ins>
      <w:ins w:id="229" w:author="Peng Xu" w:date="2021-02-05T01:56:00Z">
        <w:r w:rsidR="007E48F0" w:rsidRPr="00416CF3">
          <w:rPr>
            <w:rFonts w:ascii="宋体" w:hAnsi="宋体" w:hint="eastAsia"/>
            <w:bCs/>
            <w:color w:val="000000"/>
            <w:szCs w:val="21"/>
          </w:rPr>
          <w:t>升空，</w:t>
        </w:r>
      </w:ins>
      <w:ins w:id="230" w:author="Peng Xu" w:date="2021-02-05T01:58:00Z">
        <w:r w:rsidR="007E48F0" w:rsidRPr="00416CF3">
          <w:rPr>
            <w:rFonts w:ascii="宋体" w:hAnsi="宋体" w:hint="eastAsia"/>
            <w:bCs/>
            <w:color w:val="000000"/>
            <w:szCs w:val="21"/>
          </w:rPr>
          <w:t>轨道高度约250km</w:t>
        </w:r>
      </w:ins>
      <w:ins w:id="231" w:author="Peng Xu" w:date="2021-02-05T02:00:00Z">
        <w:r w:rsidR="007E48F0">
          <w:rPr>
            <w:rFonts w:ascii="宋体" w:hAnsi="宋体" w:hint="eastAsia"/>
            <w:bCs/>
            <w:color w:val="000000"/>
            <w:szCs w:val="21"/>
          </w:rPr>
          <w:t>，</w:t>
        </w:r>
      </w:ins>
      <w:ins w:id="232" w:author="Peng Xu" w:date="2021-02-05T01:57:00Z">
        <w:r w:rsidR="007E48F0">
          <w:rPr>
            <w:rFonts w:ascii="宋体" w:hAnsi="宋体" w:hint="eastAsia"/>
            <w:bCs/>
            <w:color w:val="000000"/>
            <w:szCs w:val="21"/>
          </w:rPr>
          <w:t>其</w:t>
        </w:r>
      </w:ins>
      <w:ins w:id="233" w:author="Peng Xu" w:date="2021-02-05T01:56:00Z">
        <w:r w:rsidR="007E48F0" w:rsidRPr="00416CF3">
          <w:rPr>
            <w:rFonts w:ascii="宋体" w:hAnsi="宋体" w:hint="eastAsia"/>
            <w:bCs/>
            <w:color w:val="000000"/>
            <w:szCs w:val="21"/>
          </w:rPr>
          <w:t>实现高低跟踪测量的同时，</w:t>
        </w:r>
      </w:ins>
      <w:ins w:id="234" w:author="Peng Xu" w:date="2021-02-05T01:57:00Z">
        <w:r w:rsidR="007E48F0">
          <w:rPr>
            <w:rFonts w:ascii="宋体" w:hAnsi="宋体" w:hint="eastAsia"/>
            <w:bCs/>
            <w:color w:val="000000"/>
            <w:szCs w:val="21"/>
          </w:rPr>
          <w:t>配置</w:t>
        </w:r>
      </w:ins>
      <w:ins w:id="235" w:author="Peng Xu" w:date="2021-02-05T01:56:00Z">
        <w:r w:rsidR="007E48F0" w:rsidRPr="00416CF3">
          <w:rPr>
            <w:rFonts w:ascii="宋体" w:hAnsi="宋体" w:hint="eastAsia"/>
            <w:bCs/>
            <w:color w:val="000000"/>
            <w:szCs w:val="21"/>
          </w:rPr>
          <w:t>六颗分辨率</w:t>
        </w:r>
      </w:ins>
      <w:ins w:id="236" w:author="Peng Xu" w:date="2021-02-05T01:59:00Z">
        <w:r w:rsidR="007E48F0" w:rsidRPr="007E48F0">
          <w:rPr>
            <w:rFonts w:cs="Times New Roman"/>
            <w:bCs/>
            <w:color w:val="000000"/>
            <w:szCs w:val="21"/>
            <w:rPrChange w:id="237" w:author="Peng Xu" w:date="2021-02-05T02:00:00Z">
              <w:rPr>
                <w:rFonts w:ascii="宋体" w:hAnsi="宋体"/>
                <w:bCs/>
                <w:color w:val="000000"/>
                <w:szCs w:val="21"/>
              </w:rPr>
            </w:rPrChange>
          </w:rPr>
          <w:t>~10</w:t>
        </w:r>
        <w:r w:rsidR="007E48F0" w:rsidRPr="007E48F0">
          <w:rPr>
            <w:rFonts w:cs="Times New Roman"/>
            <w:bCs/>
            <w:color w:val="000000"/>
            <w:szCs w:val="21"/>
            <w:vertAlign w:val="superscript"/>
            <w:rPrChange w:id="238" w:author="Peng Xu" w:date="2021-02-05T02:00:00Z">
              <w:rPr>
                <w:rFonts w:ascii="宋体" w:hAnsi="宋体"/>
                <w:bCs/>
                <w:color w:val="000000"/>
                <w:szCs w:val="21"/>
                <w:vertAlign w:val="superscript"/>
              </w:rPr>
            </w:rPrChange>
          </w:rPr>
          <w:t>-12</w:t>
        </w:r>
        <w:r w:rsidR="007E48F0" w:rsidRPr="007E48F0">
          <w:rPr>
            <w:rFonts w:cs="Times New Roman"/>
            <w:bCs/>
            <w:color w:val="000000"/>
            <w:szCs w:val="21"/>
            <w:rPrChange w:id="239" w:author="Peng Xu" w:date="2021-02-05T02:00:00Z">
              <w:rPr>
                <w:rFonts w:ascii="宋体" w:hAnsi="宋体"/>
                <w:bCs/>
                <w:color w:val="000000"/>
                <w:szCs w:val="21"/>
              </w:rPr>
            </w:rPrChange>
          </w:rPr>
          <w:t>m/s</w:t>
        </w:r>
        <w:r w:rsidR="007E48F0" w:rsidRPr="007E48F0">
          <w:rPr>
            <w:rFonts w:cs="Times New Roman"/>
            <w:bCs/>
            <w:color w:val="000000"/>
            <w:szCs w:val="21"/>
            <w:vertAlign w:val="superscript"/>
            <w:rPrChange w:id="240" w:author="Peng Xu" w:date="2021-02-05T02:00:00Z">
              <w:rPr>
                <w:rFonts w:ascii="宋体" w:hAnsi="宋体"/>
                <w:bCs/>
                <w:color w:val="000000"/>
                <w:szCs w:val="21"/>
                <w:vertAlign w:val="superscript"/>
              </w:rPr>
            </w:rPrChange>
          </w:rPr>
          <w:t>2</w:t>
        </w:r>
        <w:r w:rsidR="007E48F0" w:rsidRPr="007E48F0">
          <w:rPr>
            <w:rFonts w:cs="Times New Roman"/>
            <w:bCs/>
            <w:color w:val="000000"/>
            <w:szCs w:val="21"/>
            <w:rPrChange w:id="241" w:author="Peng Xu" w:date="2021-02-05T02:00:00Z">
              <w:rPr>
                <w:rFonts w:ascii="宋体" w:hAnsi="宋体"/>
                <w:bCs/>
                <w:color w:val="000000"/>
                <w:szCs w:val="21"/>
              </w:rPr>
            </w:rPrChange>
          </w:rPr>
          <w:t>/Hz</w:t>
        </w:r>
        <w:r w:rsidR="007E48F0" w:rsidRPr="007E48F0">
          <w:rPr>
            <w:rFonts w:cs="Times New Roman"/>
            <w:bCs/>
            <w:color w:val="000000"/>
            <w:szCs w:val="21"/>
            <w:vertAlign w:val="superscript"/>
            <w:rPrChange w:id="242" w:author="Peng Xu" w:date="2021-02-05T02:00:00Z">
              <w:rPr>
                <w:rFonts w:ascii="宋体" w:hAnsi="宋体"/>
                <w:bCs/>
                <w:color w:val="000000"/>
                <w:szCs w:val="21"/>
                <w:vertAlign w:val="superscript"/>
              </w:rPr>
            </w:rPrChange>
          </w:rPr>
          <w:t>1/2</w:t>
        </w:r>
      </w:ins>
      <w:ins w:id="243" w:author="Peng Xu" w:date="2021-02-05T02:09:00Z">
        <w:r w:rsidR="00C818C3">
          <w:rPr>
            <w:rFonts w:cs="Times New Roman" w:hint="eastAsia"/>
            <w:bCs/>
            <w:color w:val="000000"/>
            <w:szCs w:val="21"/>
          </w:rPr>
          <w:t>的</w:t>
        </w:r>
      </w:ins>
      <w:ins w:id="244" w:author="Peng Xu" w:date="2021-02-05T01:56:00Z">
        <w:r w:rsidR="007E48F0" w:rsidRPr="00416CF3">
          <w:rPr>
            <w:rFonts w:ascii="宋体" w:hAnsi="宋体" w:hint="eastAsia"/>
            <w:bCs/>
            <w:color w:val="000000"/>
            <w:szCs w:val="21"/>
          </w:rPr>
          <w:t>加速度计构成高精度三轴引力梯度仪</w:t>
        </w:r>
      </w:ins>
      <w:ins w:id="245" w:author="Peng Xu" w:date="2021-02-05T01:59:00Z">
        <w:r w:rsidR="007E48F0">
          <w:rPr>
            <w:rFonts w:ascii="宋体" w:hAnsi="宋体" w:hint="eastAsia"/>
            <w:bCs/>
            <w:color w:val="000000"/>
            <w:szCs w:val="21"/>
          </w:rPr>
          <w:t>，</w:t>
        </w:r>
      </w:ins>
      <w:ins w:id="246" w:author="Peng Xu" w:date="2021-02-05T02:09:00Z">
        <w:r w:rsidR="00C818C3">
          <w:rPr>
            <w:rFonts w:ascii="宋体" w:hAnsi="宋体" w:hint="eastAsia"/>
            <w:bCs/>
            <w:color w:val="000000"/>
            <w:szCs w:val="21"/>
          </w:rPr>
          <w:t>结合无拖曳</w:t>
        </w:r>
      </w:ins>
      <w:ins w:id="247" w:author="Peng Xu" w:date="2021-02-05T02:10:00Z">
        <w:r w:rsidR="00C818C3">
          <w:rPr>
            <w:rFonts w:ascii="宋体" w:hAnsi="宋体" w:hint="eastAsia"/>
            <w:bCs/>
            <w:color w:val="000000"/>
            <w:szCs w:val="21"/>
          </w:rPr>
          <w:t>控制技术，</w:t>
        </w:r>
      </w:ins>
      <w:ins w:id="248" w:author="Peng Xu" w:date="2021-02-05T01:59:00Z">
        <w:r w:rsidR="007E48F0">
          <w:rPr>
            <w:rFonts w:ascii="宋体" w:hAnsi="宋体" w:hint="eastAsia"/>
            <w:bCs/>
            <w:color w:val="000000"/>
            <w:szCs w:val="21"/>
          </w:rPr>
          <w:t>实现</w:t>
        </w:r>
      </w:ins>
      <w:ins w:id="249" w:author="Peng Xu" w:date="2021-02-05T02:10:00Z">
        <w:r w:rsidR="00C818C3">
          <w:rPr>
            <w:rFonts w:ascii="宋体" w:hAnsi="宋体" w:hint="eastAsia"/>
            <w:bCs/>
            <w:color w:val="000000"/>
            <w:szCs w:val="21"/>
          </w:rPr>
          <w:t>了</w:t>
        </w:r>
      </w:ins>
      <w:ins w:id="250" w:author="Peng Xu" w:date="2021-02-05T02:00:00Z">
        <w:r w:rsidR="007E48F0">
          <w:rPr>
            <w:rFonts w:ascii="宋体" w:hAnsi="宋体" w:hint="eastAsia"/>
            <w:bCs/>
            <w:color w:val="000000"/>
            <w:szCs w:val="21"/>
          </w:rPr>
          <w:t>重力</w:t>
        </w:r>
      </w:ins>
      <w:ins w:id="251" w:author="Peng Xu" w:date="2021-02-05T01:56:00Z">
        <w:r w:rsidR="007E48F0" w:rsidRPr="00416CF3">
          <w:rPr>
            <w:rFonts w:ascii="宋体" w:hAnsi="宋体" w:hint="eastAsia"/>
            <w:bCs/>
            <w:color w:val="000000"/>
            <w:szCs w:val="21"/>
          </w:rPr>
          <w:t>梯度</w:t>
        </w:r>
      </w:ins>
      <w:ins w:id="252" w:author="Peng Xu" w:date="2021-02-05T02:01:00Z">
        <w:r w:rsidR="007E48F0">
          <w:rPr>
            <w:rFonts w:ascii="宋体" w:hAnsi="宋体" w:hint="eastAsia"/>
            <w:bCs/>
            <w:color w:val="000000"/>
            <w:szCs w:val="21"/>
          </w:rPr>
          <w:t>张量</w:t>
        </w:r>
      </w:ins>
      <w:ins w:id="253" w:author="Peng Xu" w:date="2021-02-05T01:56:00Z">
        <w:r w:rsidR="007E48F0" w:rsidRPr="00416CF3">
          <w:rPr>
            <w:rFonts w:ascii="宋体" w:hAnsi="宋体" w:hint="eastAsia"/>
            <w:bCs/>
            <w:color w:val="000000"/>
            <w:szCs w:val="21"/>
          </w:rPr>
          <w:t>完整</w:t>
        </w:r>
      </w:ins>
      <w:ins w:id="254" w:author="Peng Xu" w:date="2021-02-05T02:00:00Z">
        <w:r w:rsidR="007E48F0">
          <w:rPr>
            <w:rFonts w:ascii="宋体" w:hAnsi="宋体" w:hint="eastAsia"/>
            <w:bCs/>
            <w:color w:val="000000"/>
            <w:szCs w:val="21"/>
          </w:rPr>
          <w:t>分量的</w:t>
        </w:r>
      </w:ins>
      <w:ins w:id="255" w:author="Peng Xu" w:date="2021-02-05T02:09:00Z">
        <w:r w:rsidR="00C818C3">
          <w:rPr>
            <w:rFonts w:ascii="宋体" w:hAnsi="宋体" w:hint="eastAsia"/>
            <w:bCs/>
            <w:color w:val="000000"/>
            <w:szCs w:val="21"/>
          </w:rPr>
          <w:t>直接</w:t>
        </w:r>
      </w:ins>
      <w:ins w:id="256" w:author="Peng Xu" w:date="2021-02-05T01:56:00Z">
        <w:r w:rsidR="007E48F0" w:rsidRPr="00416CF3">
          <w:rPr>
            <w:rFonts w:ascii="宋体" w:hAnsi="宋体" w:hint="eastAsia"/>
            <w:bCs/>
            <w:color w:val="000000"/>
            <w:szCs w:val="21"/>
          </w:rPr>
          <w:t>测量。由于GOCE卫星轨道高度低，梯度仪测量基线</w:t>
        </w:r>
      </w:ins>
      <w:ins w:id="257" w:author="Peng Xu" w:date="2021-02-05T02:01:00Z">
        <w:r w:rsidR="00101A84">
          <w:rPr>
            <w:rFonts w:ascii="宋体" w:hAnsi="宋体" w:hint="eastAsia"/>
            <w:bCs/>
            <w:color w:val="000000"/>
            <w:szCs w:val="21"/>
          </w:rPr>
          <w:t>短</w:t>
        </w:r>
      </w:ins>
      <w:ins w:id="258" w:author="Peng Xu" w:date="2021-02-05T01:56:00Z">
        <w:r w:rsidR="007E48F0" w:rsidRPr="00416CF3">
          <w:rPr>
            <w:rFonts w:ascii="宋体" w:hAnsi="宋体" w:hint="eastAsia"/>
            <w:bCs/>
            <w:color w:val="000000"/>
            <w:szCs w:val="21"/>
          </w:rPr>
          <w:t>的特点，其对地球长波长重力场信号不敏感</w:t>
        </w:r>
      </w:ins>
      <w:ins w:id="259" w:author="Peng Xu" w:date="2021-02-05T02:02:00Z">
        <w:r w:rsidR="00101A84">
          <w:rPr>
            <w:rFonts w:ascii="宋体" w:hAnsi="宋体" w:hint="eastAsia"/>
            <w:bCs/>
            <w:color w:val="000000"/>
            <w:szCs w:val="21"/>
          </w:rPr>
          <w:t>。</w:t>
        </w:r>
      </w:ins>
      <w:ins w:id="260" w:author="Peng Xu" w:date="2021-02-05T01:56:00Z">
        <w:r w:rsidR="007E48F0" w:rsidRPr="00416CF3">
          <w:rPr>
            <w:rFonts w:ascii="宋体" w:hAnsi="宋体" w:hint="eastAsia"/>
            <w:bCs/>
            <w:color w:val="000000"/>
            <w:szCs w:val="21"/>
          </w:rPr>
          <w:t>然而对于高阶信号，GOCE</w:t>
        </w:r>
      </w:ins>
      <w:ins w:id="261" w:author="Peng Xu" w:date="2021-02-05T02:10:00Z">
        <w:r w:rsidR="00C818C3">
          <w:rPr>
            <w:rFonts w:ascii="宋体" w:hAnsi="宋体" w:hint="eastAsia"/>
            <w:bCs/>
            <w:color w:val="000000"/>
            <w:szCs w:val="21"/>
          </w:rPr>
          <w:t>探测能力具有</w:t>
        </w:r>
      </w:ins>
      <w:ins w:id="262" w:author="Peng Xu" w:date="2021-02-05T02:11:00Z">
        <w:r w:rsidR="00C818C3">
          <w:rPr>
            <w:rFonts w:ascii="宋体" w:hAnsi="宋体" w:hint="eastAsia"/>
            <w:bCs/>
            <w:color w:val="000000"/>
            <w:szCs w:val="21"/>
          </w:rPr>
          <w:t>一定</w:t>
        </w:r>
      </w:ins>
      <w:ins w:id="263" w:author="Peng Xu" w:date="2021-02-05T01:56:00Z">
        <w:r w:rsidR="007E48F0" w:rsidRPr="00416CF3">
          <w:rPr>
            <w:rFonts w:ascii="宋体" w:hAnsi="宋体" w:hint="eastAsia"/>
            <w:bCs/>
            <w:color w:val="000000"/>
            <w:szCs w:val="21"/>
          </w:rPr>
          <w:t>优势</w:t>
        </w:r>
      </w:ins>
      <w:ins w:id="264" w:author="Peng Xu" w:date="2021-02-05T02:10:00Z">
        <w:r w:rsidR="00C818C3">
          <w:rPr>
            <w:rFonts w:ascii="宋体" w:hAnsi="宋体" w:hint="eastAsia"/>
            <w:bCs/>
            <w:color w:val="000000"/>
            <w:szCs w:val="21"/>
          </w:rPr>
          <w:t>。</w:t>
        </w:r>
      </w:ins>
      <w:ins w:id="265" w:author="Peng Xu" w:date="2021-02-05T01:56:00Z">
        <w:r w:rsidR="007E48F0" w:rsidRPr="00416CF3">
          <w:rPr>
            <w:rFonts w:ascii="宋体" w:hAnsi="宋体" w:hint="eastAsia"/>
            <w:bCs/>
            <w:color w:val="000000"/>
            <w:szCs w:val="21"/>
          </w:rPr>
          <w:t>但是受到加速度计精度以及高阶信号幅值的制约，GOCE 任务须长期的</w:t>
        </w:r>
      </w:ins>
      <w:ins w:id="266" w:author="Peng Xu" w:date="2021-02-05T02:02:00Z">
        <w:r w:rsidR="00101A84">
          <w:rPr>
            <w:rFonts w:ascii="宋体" w:hAnsi="宋体" w:hint="eastAsia"/>
            <w:bCs/>
            <w:color w:val="000000"/>
            <w:szCs w:val="21"/>
          </w:rPr>
          <w:t>观测</w:t>
        </w:r>
      </w:ins>
      <w:ins w:id="267" w:author="Peng Xu" w:date="2021-02-05T01:56:00Z">
        <w:r w:rsidR="007E48F0" w:rsidRPr="00416CF3">
          <w:rPr>
            <w:rFonts w:ascii="宋体" w:hAnsi="宋体" w:hint="eastAsia"/>
            <w:bCs/>
            <w:color w:val="000000"/>
            <w:szCs w:val="21"/>
          </w:rPr>
          <w:t>数据才能</w:t>
        </w:r>
      </w:ins>
      <w:ins w:id="268" w:author="Peng Xu" w:date="2021-02-05T02:03:00Z">
        <w:r w:rsidR="00101A84">
          <w:rPr>
            <w:rFonts w:ascii="宋体" w:hAnsi="宋体" w:hint="eastAsia"/>
            <w:bCs/>
            <w:color w:val="000000"/>
            <w:szCs w:val="21"/>
          </w:rPr>
          <w:t>积累</w:t>
        </w:r>
      </w:ins>
      <w:ins w:id="269" w:author="Peng Xu" w:date="2021-02-05T01:56:00Z">
        <w:r w:rsidR="007E48F0" w:rsidRPr="00416CF3">
          <w:rPr>
            <w:rFonts w:ascii="宋体" w:hAnsi="宋体" w:hint="eastAsia"/>
            <w:bCs/>
            <w:color w:val="000000"/>
            <w:szCs w:val="21"/>
          </w:rPr>
          <w:t>高阶信号的</w:t>
        </w:r>
      </w:ins>
      <w:ins w:id="270" w:author="Peng Xu" w:date="2021-02-05T02:03:00Z">
        <w:r w:rsidR="00101A84">
          <w:rPr>
            <w:rFonts w:ascii="宋体" w:hAnsi="宋体" w:hint="eastAsia"/>
            <w:bCs/>
            <w:color w:val="000000"/>
            <w:szCs w:val="21"/>
          </w:rPr>
          <w:t>信噪比</w:t>
        </w:r>
      </w:ins>
      <w:ins w:id="271" w:author="Peng Xu" w:date="2021-02-05T01:56:00Z">
        <w:r w:rsidR="007E48F0" w:rsidRPr="00416CF3">
          <w:rPr>
            <w:rFonts w:ascii="宋体" w:hAnsi="宋体" w:hint="eastAsia"/>
            <w:bCs/>
            <w:color w:val="000000"/>
            <w:szCs w:val="21"/>
          </w:rPr>
          <w:t>，因此GOCE任务的数据产品为地球中高阶重力场静态数据，分辨率达到100km</w:t>
        </w:r>
      </w:ins>
      <w:ins w:id="272" w:author="Peng Xu" w:date="2021-02-05T02:07:00Z">
        <w:r w:rsidR="005E3A69">
          <w:rPr>
            <w:rFonts w:ascii="宋体" w:hAnsi="宋体" w:hint="eastAsia"/>
            <w:bCs/>
            <w:color w:val="000000"/>
            <w:szCs w:val="21"/>
          </w:rPr>
          <w:t>左右</w:t>
        </w:r>
      </w:ins>
      <w:ins w:id="273" w:author="Peng Xu" w:date="2021-02-05T01:56:00Z">
        <w:r w:rsidR="007E48F0" w:rsidRPr="00416CF3">
          <w:rPr>
            <w:rFonts w:ascii="宋体" w:hAnsi="宋体" w:hint="eastAsia"/>
            <w:bCs/>
            <w:color w:val="000000"/>
            <w:szCs w:val="21"/>
          </w:rPr>
          <w:t>。</w:t>
        </w:r>
      </w:ins>
    </w:p>
    <w:p w14:paraId="2F301631" w14:textId="7604A4CA" w:rsidR="0009060A" w:rsidRDefault="00C818C3" w:rsidP="00416CF3">
      <w:pPr>
        <w:ind w:firstLine="420"/>
        <w:rPr>
          <w:ins w:id="274" w:author="Peng Xu" w:date="2021-02-05T02:36:00Z"/>
          <w:rFonts w:ascii="宋体" w:hAnsi="宋体"/>
          <w:bCs/>
          <w:color w:val="000000"/>
          <w:szCs w:val="21"/>
        </w:rPr>
      </w:pPr>
      <w:ins w:id="275" w:author="Peng Xu" w:date="2021-02-05T02:11:00Z">
        <w:r>
          <w:rPr>
            <w:rFonts w:ascii="宋体" w:hAnsi="宋体" w:hint="eastAsia"/>
            <w:bCs/>
            <w:color w:val="000000"/>
            <w:szCs w:val="21"/>
          </w:rPr>
          <w:t>低低跟踪重力卫星任务的</w:t>
        </w:r>
      </w:ins>
      <w:ins w:id="276" w:author="Peng Xu" w:date="2021-02-05T02:12:00Z">
        <w:r w:rsidR="00803CAE">
          <w:rPr>
            <w:rFonts w:ascii="宋体" w:hAnsi="宋体" w:hint="eastAsia"/>
            <w:bCs/>
            <w:color w:val="000000"/>
            <w:szCs w:val="21"/>
          </w:rPr>
          <w:t>原理性研究始于上世纪六十年代</w:t>
        </w:r>
        <w:r w:rsidR="00803CAE" w:rsidRPr="00803CAE">
          <w:rPr>
            <w:rFonts w:ascii="宋体" w:hAnsi="宋体" w:hint="eastAsia"/>
            <w:bCs/>
            <w:color w:val="FF0000"/>
            <w:szCs w:val="21"/>
            <w:rPrChange w:id="277" w:author="Peng Xu" w:date="2021-02-05T02:12:00Z">
              <w:rPr>
                <w:rFonts w:ascii="宋体" w:hAnsi="宋体" w:hint="eastAsia"/>
                <w:bCs/>
                <w:color w:val="000000"/>
                <w:szCs w:val="21"/>
              </w:rPr>
            </w:rPrChange>
          </w:rPr>
          <w:t>（文献）</w:t>
        </w:r>
        <w:r w:rsidR="00803CAE">
          <w:rPr>
            <w:rFonts w:ascii="宋体" w:hAnsi="宋体" w:hint="eastAsia"/>
            <w:bCs/>
            <w:color w:val="000000"/>
            <w:szCs w:val="21"/>
          </w:rPr>
          <w:t>，</w:t>
        </w:r>
      </w:ins>
      <w:ins w:id="278" w:author="Peng Xu" w:date="2021-02-05T02:37:00Z">
        <w:r w:rsidR="0009060A">
          <w:rPr>
            <w:rFonts w:ascii="宋体" w:hAnsi="宋体" w:hint="eastAsia"/>
            <w:bCs/>
            <w:color w:val="000000"/>
            <w:szCs w:val="21"/>
          </w:rPr>
          <w:t>任务</w:t>
        </w:r>
      </w:ins>
      <w:ins w:id="279" w:author="Peng Xu" w:date="2021-02-05T02:17:00Z">
        <w:r w:rsidR="00803CAE">
          <w:rPr>
            <w:rFonts w:ascii="宋体" w:hAnsi="宋体" w:hint="eastAsia"/>
            <w:bCs/>
            <w:color w:val="000000"/>
            <w:szCs w:val="21"/>
          </w:rPr>
          <w:t>双星</w:t>
        </w:r>
      </w:ins>
      <w:ins w:id="280" w:author="Peng Xu" w:date="2021-02-05T02:34:00Z">
        <w:r w:rsidR="0009060A">
          <w:rPr>
            <w:rFonts w:ascii="宋体" w:hAnsi="宋体" w:hint="eastAsia"/>
            <w:bCs/>
            <w:color w:val="000000"/>
            <w:szCs w:val="21"/>
          </w:rPr>
          <w:t>构成</w:t>
        </w:r>
      </w:ins>
      <w:ins w:id="281" w:author="Peng Xu" w:date="2021-02-05T02:38:00Z">
        <w:r w:rsidR="0009060A">
          <w:rPr>
            <w:rFonts w:ascii="宋体" w:hAnsi="宋体" w:hint="eastAsia"/>
            <w:bCs/>
            <w:color w:val="000000"/>
            <w:szCs w:val="21"/>
          </w:rPr>
          <w:t>了</w:t>
        </w:r>
      </w:ins>
      <w:ins w:id="282" w:author="Peng Xu" w:date="2021-02-05T02:34:00Z">
        <w:r w:rsidR="00AC7AF1">
          <w:rPr>
            <w:rFonts w:ascii="宋体" w:hAnsi="宋体" w:hint="eastAsia"/>
            <w:bCs/>
            <w:color w:val="000000"/>
            <w:szCs w:val="21"/>
          </w:rPr>
          <w:t>沿轨道飞行</w:t>
        </w:r>
        <w:r w:rsidR="0009060A">
          <w:rPr>
            <w:rFonts w:ascii="宋体" w:hAnsi="宋体" w:hint="eastAsia"/>
            <w:bCs/>
            <w:color w:val="000000"/>
            <w:szCs w:val="21"/>
          </w:rPr>
          <w:t>的惯性基准编队，通过高精度星间测距</w:t>
        </w:r>
      </w:ins>
      <w:ins w:id="283" w:author="Peng Xu" w:date="2021-02-05T02:36:00Z">
        <w:r w:rsidR="0009060A">
          <w:rPr>
            <w:rFonts w:ascii="宋体" w:hAnsi="宋体" w:hint="eastAsia"/>
            <w:bCs/>
            <w:color w:val="000000"/>
            <w:szCs w:val="21"/>
          </w:rPr>
          <w:t>技术</w:t>
        </w:r>
      </w:ins>
      <w:ins w:id="284" w:author="Peng Xu" w:date="2021-02-05T02:38:00Z">
        <w:r w:rsidR="0009060A">
          <w:rPr>
            <w:rFonts w:ascii="宋体" w:hAnsi="宋体" w:hint="eastAsia"/>
            <w:bCs/>
            <w:color w:val="000000"/>
            <w:szCs w:val="21"/>
          </w:rPr>
          <w:t>读出重力场非均匀性引起的星间</w:t>
        </w:r>
      </w:ins>
      <w:ins w:id="285" w:author="Peng Xu" w:date="2021-02-05T02:39:00Z">
        <w:r w:rsidR="0009060A">
          <w:rPr>
            <w:rFonts w:ascii="宋体" w:hAnsi="宋体" w:hint="eastAsia"/>
            <w:bCs/>
            <w:color w:val="000000"/>
            <w:szCs w:val="21"/>
          </w:rPr>
          <w:t>相对距离或者</w:t>
        </w:r>
      </w:ins>
      <w:ins w:id="286" w:author="Peng Xu" w:date="2021-02-05T02:40:00Z">
        <w:r w:rsidR="0009060A">
          <w:rPr>
            <w:rFonts w:ascii="宋体" w:hAnsi="宋体" w:hint="eastAsia"/>
            <w:bCs/>
            <w:color w:val="000000"/>
            <w:szCs w:val="21"/>
          </w:rPr>
          <w:t>速率</w:t>
        </w:r>
      </w:ins>
      <w:ins w:id="287" w:author="Peng Xu" w:date="2021-02-05T02:39:00Z">
        <w:r w:rsidR="0009060A">
          <w:rPr>
            <w:rFonts w:ascii="宋体" w:hAnsi="宋体" w:hint="eastAsia"/>
            <w:bCs/>
            <w:color w:val="000000"/>
            <w:szCs w:val="21"/>
          </w:rPr>
          <w:t>的变化，</w:t>
        </w:r>
      </w:ins>
      <w:ins w:id="288" w:author="Peng Xu" w:date="2021-02-05T02:36:00Z">
        <w:r w:rsidR="0009060A">
          <w:rPr>
            <w:rFonts w:ascii="宋体" w:hAnsi="宋体" w:hint="eastAsia"/>
            <w:bCs/>
            <w:color w:val="000000"/>
            <w:szCs w:val="21"/>
          </w:rPr>
          <w:t>实现等效的长基一维重力梯度测量，见下图？。</w:t>
        </w:r>
      </w:ins>
    </w:p>
    <w:p w14:paraId="63AD0732" w14:textId="4D80EA26" w:rsidR="0009060A" w:rsidRPr="0009060A" w:rsidRDefault="0009060A">
      <w:pPr>
        <w:ind w:firstLine="420"/>
        <w:jc w:val="center"/>
        <w:rPr>
          <w:ins w:id="289" w:author="Peng Xu" w:date="2021-02-05T02:36:00Z"/>
          <w:rFonts w:ascii="宋体" w:hAnsi="宋体"/>
          <w:bCs/>
          <w:color w:val="FF0000"/>
          <w:szCs w:val="21"/>
          <w:rPrChange w:id="290" w:author="Peng Xu" w:date="2021-02-05T02:37:00Z">
            <w:rPr>
              <w:ins w:id="291" w:author="Peng Xu" w:date="2021-02-05T02:36:00Z"/>
              <w:rFonts w:ascii="宋体" w:hAnsi="宋体"/>
              <w:bCs/>
              <w:color w:val="000000"/>
              <w:szCs w:val="21"/>
            </w:rPr>
          </w:rPrChange>
        </w:rPr>
        <w:pPrChange w:id="292" w:author="Peng Xu" w:date="2021-02-05T02:36:00Z">
          <w:pPr>
            <w:ind w:firstLine="420"/>
          </w:pPr>
        </w:pPrChange>
      </w:pPr>
      <w:ins w:id="293" w:author="Peng Xu" w:date="2021-02-05T02:37:00Z">
        <w:r w:rsidRPr="0009060A">
          <w:rPr>
            <w:rFonts w:ascii="宋体" w:hAnsi="宋体" w:hint="eastAsia"/>
            <w:bCs/>
            <w:color w:val="FF0000"/>
            <w:szCs w:val="21"/>
            <w:rPrChange w:id="294" w:author="Peng Xu" w:date="2021-02-05T02:37:00Z">
              <w:rPr>
                <w:rFonts w:ascii="宋体" w:hAnsi="宋体" w:hint="eastAsia"/>
                <w:bCs/>
                <w:color w:val="000000"/>
                <w:szCs w:val="21"/>
              </w:rPr>
            </w:rPrChange>
          </w:rPr>
          <w:t>（插个原理图）</w:t>
        </w:r>
      </w:ins>
    </w:p>
    <w:p w14:paraId="6AFD0B88" w14:textId="1C0C5DEA" w:rsidR="00416CF3" w:rsidRPr="00416CF3" w:rsidRDefault="00803CAE">
      <w:pPr>
        <w:ind w:firstLineChars="0" w:firstLine="0"/>
        <w:rPr>
          <w:ins w:id="295" w:author="Peng Xu" w:date="2021-02-05T01:49:00Z"/>
          <w:rFonts w:ascii="宋体" w:hAnsi="宋体"/>
          <w:bCs/>
          <w:color w:val="000000"/>
          <w:szCs w:val="21"/>
        </w:rPr>
        <w:pPrChange w:id="296" w:author="Peng Xu" w:date="2021-02-05T02:36:00Z">
          <w:pPr>
            <w:ind w:firstLine="420"/>
          </w:pPr>
        </w:pPrChange>
      </w:pPr>
      <w:ins w:id="297" w:author="Peng Xu" w:date="2021-02-05T02:14:00Z">
        <w:r>
          <w:rPr>
            <w:rFonts w:ascii="宋体" w:hAnsi="宋体" w:hint="eastAsia"/>
            <w:bCs/>
            <w:color w:val="000000"/>
            <w:szCs w:val="21"/>
          </w:rPr>
          <w:t>首</w:t>
        </w:r>
      </w:ins>
      <w:ins w:id="298" w:author="Peng Xu" w:date="2021-02-05T02:16:00Z">
        <w:r>
          <w:rPr>
            <w:rFonts w:ascii="宋体" w:hAnsi="宋体" w:hint="eastAsia"/>
            <w:bCs/>
            <w:color w:val="000000"/>
            <w:szCs w:val="21"/>
          </w:rPr>
          <w:t>个</w:t>
        </w:r>
      </w:ins>
      <w:ins w:id="299" w:author="Peng Xu" w:date="2021-02-05T02:14:00Z">
        <w:r>
          <w:rPr>
            <w:rFonts w:ascii="宋体" w:hAnsi="宋体" w:hint="eastAsia"/>
            <w:bCs/>
            <w:color w:val="000000"/>
            <w:szCs w:val="21"/>
          </w:rPr>
          <w:t>低低跟踪任务</w:t>
        </w:r>
      </w:ins>
      <w:ins w:id="300" w:author="Peng Xu" w:date="2021-02-05T01:49:00Z">
        <w:r w:rsidR="00416CF3" w:rsidRPr="00416CF3">
          <w:rPr>
            <w:rFonts w:ascii="宋体" w:hAnsi="宋体" w:hint="eastAsia"/>
            <w:bCs/>
            <w:color w:val="000000"/>
            <w:szCs w:val="21"/>
          </w:rPr>
          <w:t>GRACE</w:t>
        </w:r>
      </w:ins>
      <w:ins w:id="301" w:author="Peng Xu" w:date="2021-02-05T02:16:00Z">
        <w:r>
          <w:rPr>
            <w:rFonts w:ascii="宋体" w:hAnsi="宋体" w:hint="eastAsia"/>
            <w:bCs/>
            <w:color w:val="000000"/>
            <w:szCs w:val="21"/>
          </w:rPr>
          <w:t>双星</w:t>
        </w:r>
      </w:ins>
      <w:ins w:id="302" w:author="Peng Xu" w:date="2021-02-05T01:49:00Z">
        <w:r w:rsidR="00416CF3" w:rsidRPr="00416CF3">
          <w:rPr>
            <w:rFonts w:ascii="宋体" w:hAnsi="宋体" w:hint="eastAsia"/>
            <w:bCs/>
            <w:color w:val="000000"/>
            <w:szCs w:val="21"/>
          </w:rPr>
          <w:t>于2002年</w:t>
        </w:r>
      </w:ins>
      <w:ins w:id="303" w:author="Peng Xu" w:date="2021-02-05T02:15:00Z">
        <w:r>
          <w:rPr>
            <w:rFonts w:ascii="宋体" w:hAnsi="宋体" w:hint="eastAsia"/>
            <w:bCs/>
            <w:color w:val="000000"/>
            <w:szCs w:val="21"/>
          </w:rPr>
          <w:t>发射</w:t>
        </w:r>
      </w:ins>
      <w:ins w:id="304" w:author="Peng Xu" w:date="2021-02-05T01:49:00Z">
        <w:r w:rsidR="00416CF3" w:rsidRPr="00416CF3">
          <w:rPr>
            <w:rFonts w:ascii="宋体" w:hAnsi="宋体" w:hint="eastAsia"/>
            <w:bCs/>
            <w:color w:val="000000"/>
            <w:szCs w:val="21"/>
          </w:rPr>
          <w:t>升空，平均轨道高度约450k</w:t>
        </w:r>
      </w:ins>
      <w:ins w:id="305" w:author="Peng Xu" w:date="2021-02-05T02:15:00Z">
        <w:r>
          <w:rPr>
            <w:rFonts w:ascii="宋体" w:hAnsi="宋体" w:hint="eastAsia"/>
            <w:bCs/>
            <w:color w:val="000000"/>
            <w:szCs w:val="21"/>
          </w:rPr>
          <w:t>m</w:t>
        </w:r>
      </w:ins>
      <w:ins w:id="306" w:author="Peng Xu" w:date="2021-02-05T02:16:00Z">
        <w:r>
          <w:rPr>
            <w:rFonts w:ascii="宋体" w:hAnsi="宋体" w:hint="eastAsia"/>
            <w:bCs/>
            <w:color w:val="000000"/>
            <w:szCs w:val="21"/>
          </w:rPr>
          <w:t>。任务</w:t>
        </w:r>
      </w:ins>
      <w:ins w:id="307" w:author="Peng Xu" w:date="2021-02-05T01:49:00Z">
        <w:r w:rsidR="00416CF3" w:rsidRPr="00416CF3">
          <w:rPr>
            <w:rFonts w:ascii="宋体" w:hAnsi="宋体" w:hint="eastAsia"/>
            <w:bCs/>
            <w:color w:val="000000"/>
            <w:szCs w:val="21"/>
          </w:rPr>
          <w:t>通过</w:t>
        </w:r>
        <w:proofErr w:type="gramStart"/>
        <w:r w:rsidR="00416CF3" w:rsidRPr="00416CF3">
          <w:rPr>
            <w:rFonts w:ascii="宋体" w:hAnsi="宋体" w:hint="eastAsia"/>
            <w:bCs/>
            <w:color w:val="000000"/>
            <w:szCs w:val="21"/>
          </w:rPr>
          <w:t>微米级星间</w:t>
        </w:r>
        <w:proofErr w:type="gramEnd"/>
        <w:r w:rsidR="00416CF3" w:rsidRPr="00416CF3">
          <w:rPr>
            <w:rFonts w:ascii="宋体" w:hAnsi="宋体" w:hint="eastAsia"/>
            <w:bCs/>
            <w:color w:val="000000"/>
            <w:szCs w:val="21"/>
          </w:rPr>
          <w:t>微波测距技术读出地球引力场信号，并通过加速度计扣除非保守力的干扰</w:t>
        </w:r>
      </w:ins>
      <w:ins w:id="308" w:author="Peng Xu" w:date="2021-02-05T02:41:00Z">
        <w:r w:rsidR="0009060A">
          <w:rPr>
            <w:rFonts w:ascii="宋体" w:hAnsi="宋体" w:hint="eastAsia"/>
            <w:bCs/>
            <w:color w:val="000000"/>
            <w:szCs w:val="21"/>
          </w:rPr>
          <w:t>，其</w:t>
        </w:r>
        <w:r w:rsidR="0009060A" w:rsidRPr="00416CF3">
          <w:rPr>
            <w:rFonts w:ascii="宋体" w:hAnsi="宋体" w:hint="eastAsia"/>
            <w:bCs/>
            <w:color w:val="000000"/>
            <w:szCs w:val="21"/>
          </w:rPr>
          <w:t>对地球静态重力场测量分辨率达到220km</w:t>
        </w:r>
      </w:ins>
      <w:ins w:id="309" w:author="Peng Xu" w:date="2021-02-05T02:47:00Z">
        <w:r w:rsidR="00D5536A">
          <w:rPr>
            <w:rFonts w:ascii="宋体" w:hAnsi="宋体" w:hint="eastAsia"/>
            <w:bCs/>
            <w:color w:val="000000"/>
            <w:szCs w:val="21"/>
          </w:rPr>
          <w:t>左右</w:t>
        </w:r>
      </w:ins>
      <w:ins w:id="310" w:author="Peng Xu" w:date="2021-02-05T02:41:00Z">
        <w:r w:rsidR="0009060A" w:rsidRPr="00416CF3">
          <w:rPr>
            <w:rFonts w:ascii="宋体" w:hAnsi="宋体" w:hint="eastAsia"/>
            <w:bCs/>
            <w:color w:val="000000"/>
            <w:szCs w:val="21"/>
          </w:rPr>
          <w:t>，时变重力场的测量分辨率达到300km</w:t>
        </w:r>
      </w:ins>
      <w:ins w:id="311" w:author="Peng Xu" w:date="2021-02-05T02:47:00Z">
        <w:r w:rsidR="00D5536A">
          <w:rPr>
            <w:rFonts w:ascii="宋体" w:hAnsi="宋体" w:hint="eastAsia"/>
            <w:bCs/>
            <w:color w:val="000000"/>
            <w:szCs w:val="21"/>
          </w:rPr>
          <w:t>左右</w:t>
        </w:r>
      </w:ins>
      <w:ins w:id="312" w:author="Peng Xu" w:date="2021-02-05T02:41:00Z">
        <w:r w:rsidR="0009060A" w:rsidRPr="00416CF3">
          <w:rPr>
            <w:rFonts w:ascii="宋体" w:hAnsi="宋体" w:hint="eastAsia"/>
            <w:bCs/>
            <w:color w:val="000000"/>
            <w:szCs w:val="21"/>
          </w:rPr>
          <w:t>，且时变重力场发布时间缩短至一个月</w:t>
        </w:r>
      </w:ins>
      <w:ins w:id="313" w:author="Peng Xu" w:date="2021-02-05T02:42:00Z">
        <w:r w:rsidR="0009060A">
          <w:rPr>
            <w:rFonts w:ascii="宋体" w:hAnsi="宋体" w:hint="eastAsia"/>
            <w:bCs/>
            <w:color w:val="000000"/>
            <w:szCs w:val="21"/>
          </w:rPr>
          <w:t>。</w:t>
        </w:r>
      </w:ins>
      <w:ins w:id="314" w:author="Peng Xu" w:date="2021-02-05T01:49:00Z">
        <w:r w:rsidR="00416CF3" w:rsidRPr="00416CF3">
          <w:rPr>
            <w:rFonts w:ascii="宋体" w:hAnsi="宋体" w:hint="eastAsia"/>
            <w:bCs/>
            <w:color w:val="000000"/>
            <w:szCs w:val="21"/>
          </w:rPr>
          <w:t>直至2017年任务结束，GRACE卫星实现了全球静态与时变重力场连续15年的高精度监测，产生了大量的科学成果。为延续地球时变重力场监测的宝贵数据，同时验证下一代重力卫星任务以及空间引力波探测任务关键技术星间激光干涉技术，GRACE卫星的</w:t>
        </w:r>
        <w:proofErr w:type="gramStart"/>
        <w:r w:rsidR="00416CF3" w:rsidRPr="00416CF3">
          <w:rPr>
            <w:rFonts w:ascii="宋体" w:hAnsi="宋体" w:hint="eastAsia"/>
            <w:bCs/>
            <w:color w:val="000000"/>
            <w:szCs w:val="21"/>
          </w:rPr>
          <w:t>重飞型后续</w:t>
        </w:r>
        <w:proofErr w:type="gramEnd"/>
        <w:r w:rsidR="00416CF3" w:rsidRPr="00416CF3">
          <w:rPr>
            <w:rFonts w:ascii="宋体" w:hAnsi="宋体" w:hint="eastAsia"/>
            <w:bCs/>
            <w:color w:val="000000"/>
            <w:szCs w:val="21"/>
          </w:rPr>
          <w:t>任务GRACE Follow On任务于2018年发射，GFO载荷配置与任务轨道设计与GRACE基本相同，平均轨道高度约490km，核心科学载荷包括微波测距、加速度计、星敏感器与星载USO和GPS的预期精度均有所提升，同时搭载了星间激光干涉系统。GFO预期科学目标相对GRACE精度有所提升，然而，遗憾的是GFO运行一个月左右GFO-D加速度计出现故障</w:t>
        </w:r>
      </w:ins>
      <w:ins w:id="315" w:author="Peng Xu" w:date="2021-02-05T02:43:00Z">
        <w:r w:rsidR="0009060A">
          <w:rPr>
            <w:rFonts w:ascii="宋体" w:hAnsi="宋体" w:hint="eastAsia"/>
            <w:bCs/>
            <w:color w:val="000000"/>
            <w:szCs w:val="21"/>
          </w:rPr>
          <w:t>。</w:t>
        </w:r>
      </w:ins>
      <w:ins w:id="316" w:author="Peng Xu" w:date="2021-02-05T01:49:00Z">
        <w:r w:rsidR="00416CF3" w:rsidRPr="00416CF3">
          <w:rPr>
            <w:rFonts w:ascii="宋体" w:hAnsi="宋体" w:hint="eastAsia"/>
            <w:bCs/>
            <w:color w:val="000000"/>
            <w:szCs w:val="21"/>
          </w:rPr>
          <w:t>自2018年6月21日之后</w:t>
        </w:r>
      </w:ins>
      <w:ins w:id="317" w:author="Peng Xu" w:date="2021-02-05T03:34:00Z">
        <w:r w:rsidR="009D57FE">
          <w:rPr>
            <w:rFonts w:ascii="宋体" w:hAnsi="宋体" w:hint="eastAsia"/>
            <w:bCs/>
            <w:color w:val="000000"/>
            <w:szCs w:val="21"/>
          </w:rPr>
          <w:t>其</w:t>
        </w:r>
      </w:ins>
      <w:ins w:id="318" w:author="Peng Xu" w:date="2021-02-05T01:49:00Z">
        <w:r w:rsidR="00416CF3" w:rsidRPr="00416CF3">
          <w:rPr>
            <w:rFonts w:ascii="宋体" w:hAnsi="宋体" w:hint="eastAsia"/>
            <w:bCs/>
            <w:color w:val="000000"/>
            <w:szCs w:val="21"/>
          </w:rPr>
          <w:t>数据不再使用，GFO-D卫星</w:t>
        </w:r>
      </w:ins>
      <w:ins w:id="319" w:author="Peng Xu" w:date="2021-02-05T02:44:00Z">
        <w:r w:rsidR="0009060A">
          <w:rPr>
            <w:rFonts w:ascii="宋体" w:hAnsi="宋体" w:hint="eastAsia"/>
            <w:bCs/>
            <w:color w:val="000000"/>
            <w:szCs w:val="21"/>
          </w:rPr>
          <w:t>所受到的非保守力测量</w:t>
        </w:r>
      </w:ins>
      <w:ins w:id="320" w:author="Peng Xu" w:date="2021-02-05T01:49:00Z">
        <w:r w:rsidR="00416CF3" w:rsidRPr="00416CF3">
          <w:rPr>
            <w:rFonts w:ascii="宋体" w:hAnsi="宋体" w:hint="eastAsia"/>
            <w:bCs/>
            <w:color w:val="000000"/>
            <w:szCs w:val="21"/>
          </w:rPr>
          <w:t>使用GFO-C卫星的加速度数据</w:t>
        </w:r>
        <w:proofErr w:type="gramStart"/>
        <w:r w:rsidR="00416CF3" w:rsidRPr="00416CF3">
          <w:rPr>
            <w:rFonts w:ascii="宋体" w:hAnsi="宋体" w:hint="eastAsia"/>
            <w:bCs/>
            <w:color w:val="000000"/>
            <w:szCs w:val="21"/>
          </w:rPr>
          <w:t>通过移值替代</w:t>
        </w:r>
        <w:proofErr w:type="gramEnd"/>
        <w:r w:rsidR="00416CF3" w:rsidRPr="00416CF3">
          <w:rPr>
            <w:rFonts w:ascii="宋体" w:hAnsi="宋体" w:hint="eastAsia"/>
            <w:bCs/>
            <w:color w:val="000000"/>
            <w:szCs w:val="21"/>
          </w:rPr>
          <w:t>。</w:t>
        </w:r>
      </w:ins>
      <w:ins w:id="321" w:author="Peng Xu" w:date="2021-02-05T02:45:00Z">
        <w:r w:rsidR="00D5536A" w:rsidRPr="00D5536A">
          <w:rPr>
            <w:rFonts w:ascii="宋体" w:hAnsi="宋体" w:hint="eastAsia"/>
            <w:bCs/>
            <w:color w:val="FF0000"/>
            <w:szCs w:val="21"/>
            <w:rPrChange w:id="322" w:author="Peng Xu" w:date="2021-02-05T02:45:00Z">
              <w:rPr>
                <w:rFonts w:ascii="宋体" w:hAnsi="宋体" w:hint="eastAsia"/>
                <w:bCs/>
                <w:color w:val="000000"/>
                <w:szCs w:val="21"/>
              </w:rPr>
            </w:rPrChange>
          </w:rPr>
          <w:t>（文献）</w:t>
        </w:r>
      </w:ins>
    </w:p>
    <w:p w14:paraId="3FB04C95" w14:textId="2026378A" w:rsidR="00A14B99" w:rsidRDefault="00416CF3" w:rsidP="00416CF3">
      <w:pPr>
        <w:ind w:firstLine="420"/>
        <w:rPr>
          <w:ins w:id="323" w:author="Peng Xu" w:date="2021-02-05T03:26:00Z"/>
          <w:rFonts w:ascii="宋体" w:hAnsi="宋体"/>
          <w:bCs/>
          <w:color w:val="000000"/>
          <w:szCs w:val="21"/>
        </w:rPr>
      </w:pPr>
      <w:ins w:id="324" w:author="Peng Xu" w:date="2021-02-05T01:49:00Z">
        <w:r w:rsidRPr="00416CF3">
          <w:rPr>
            <w:rFonts w:ascii="宋体" w:hAnsi="宋体" w:hint="eastAsia"/>
            <w:bCs/>
            <w:color w:val="000000"/>
            <w:szCs w:val="21"/>
          </w:rPr>
          <w:t>作为重力卫星探测任务，SLR</w:t>
        </w:r>
      </w:ins>
      <w:ins w:id="325" w:author="Peng Xu" w:date="2021-02-05T03:11:00Z">
        <w:r w:rsidR="00BB4CD2">
          <w:rPr>
            <w:rFonts w:ascii="宋体" w:hAnsi="宋体" w:hint="eastAsia"/>
            <w:bCs/>
            <w:color w:val="000000"/>
            <w:szCs w:val="21"/>
          </w:rPr>
          <w:t>任务</w:t>
        </w:r>
      </w:ins>
      <w:ins w:id="326" w:author="Peng Xu" w:date="2021-02-05T01:49:00Z">
        <w:r w:rsidRPr="00416CF3">
          <w:rPr>
            <w:rFonts w:ascii="宋体" w:hAnsi="宋体" w:hint="eastAsia"/>
            <w:bCs/>
            <w:color w:val="000000"/>
            <w:szCs w:val="21"/>
          </w:rPr>
          <w:t>，高低跟踪任务，梯度测量任务，以及低低跟踪任务各有其优缺点。</w:t>
        </w:r>
      </w:ins>
      <w:ins w:id="327" w:author="Peng Xu" w:date="2021-02-05T03:16:00Z">
        <w:r w:rsidR="00BB4CD2">
          <w:rPr>
            <w:rFonts w:ascii="宋体" w:hAnsi="宋体" w:hint="eastAsia"/>
            <w:bCs/>
            <w:color w:val="000000"/>
            <w:szCs w:val="21"/>
          </w:rPr>
          <w:t>在实际应用中，</w:t>
        </w:r>
      </w:ins>
      <w:ins w:id="328" w:author="Peng Xu" w:date="2021-02-05T01:49:00Z">
        <w:r w:rsidRPr="00416CF3">
          <w:rPr>
            <w:rFonts w:ascii="宋体" w:hAnsi="宋体" w:hint="eastAsia"/>
            <w:bCs/>
            <w:color w:val="000000"/>
            <w:szCs w:val="21"/>
          </w:rPr>
          <w:t>对于国防</w:t>
        </w:r>
      </w:ins>
      <w:ins w:id="329" w:author="Peng Xu" w:date="2021-02-05T03:15:00Z">
        <w:r w:rsidR="00BB4CD2">
          <w:rPr>
            <w:rFonts w:ascii="宋体" w:hAnsi="宋体" w:hint="eastAsia"/>
            <w:bCs/>
            <w:color w:val="000000"/>
            <w:szCs w:val="21"/>
          </w:rPr>
          <w:t>、大地测量基准框架等</w:t>
        </w:r>
      </w:ins>
      <w:ins w:id="330" w:author="Peng Xu" w:date="2021-02-05T01:49:00Z">
        <w:r w:rsidRPr="00416CF3">
          <w:rPr>
            <w:rFonts w:ascii="宋体" w:hAnsi="宋体" w:hint="eastAsia"/>
            <w:bCs/>
            <w:color w:val="000000"/>
            <w:szCs w:val="21"/>
          </w:rPr>
          <w:t>应用</w:t>
        </w:r>
      </w:ins>
      <w:ins w:id="331" w:author="Peng Xu" w:date="2021-02-05T19:50:00Z">
        <w:r w:rsidR="000F5E02">
          <w:rPr>
            <w:rFonts w:ascii="宋体" w:hAnsi="宋体" w:hint="eastAsia"/>
            <w:bCs/>
            <w:color w:val="000000"/>
            <w:szCs w:val="21"/>
          </w:rPr>
          <w:t>侧重于</w:t>
        </w:r>
      </w:ins>
      <w:ins w:id="332" w:author="Peng Xu" w:date="2021-02-05T01:49:00Z">
        <w:r w:rsidRPr="00416CF3">
          <w:rPr>
            <w:rFonts w:ascii="宋体" w:hAnsi="宋体" w:hint="eastAsia"/>
            <w:bCs/>
            <w:color w:val="000000"/>
            <w:szCs w:val="21"/>
          </w:rPr>
          <w:t>重力场空间高分辨率的指标需求，而</w:t>
        </w:r>
      </w:ins>
      <w:ins w:id="333" w:author="Peng Xu" w:date="2021-02-05T03:15:00Z">
        <w:r w:rsidR="00BB4CD2">
          <w:rPr>
            <w:rFonts w:ascii="宋体" w:hAnsi="宋体" w:hint="eastAsia"/>
            <w:bCs/>
            <w:color w:val="000000"/>
            <w:szCs w:val="21"/>
          </w:rPr>
          <w:t>对于地球</w:t>
        </w:r>
      </w:ins>
      <w:ins w:id="334" w:author="Peng Xu" w:date="2021-02-05T01:49:00Z">
        <w:r w:rsidRPr="00416CF3">
          <w:rPr>
            <w:rFonts w:ascii="宋体" w:hAnsi="宋体" w:hint="eastAsia"/>
            <w:bCs/>
            <w:color w:val="000000"/>
            <w:szCs w:val="21"/>
          </w:rPr>
          <w:t>科学</w:t>
        </w:r>
      </w:ins>
      <w:ins w:id="335" w:author="Peng Xu" w:date="2021-02-05T03:16:00Z">
        <w:r w:rsidR="00BB4CD2">
          <w:rPr>
            <w:rFonts w:ascii="宋体" w:hAnsi="宋体" w:hint="eastAsia"/>
            <w:bCs/>
            <w:color w:val="000000"/>
            <w:szCs w:val="21"/>
          </w:rPr>
          <w:t>相关</w:t>
        </w:r>
      </w:ins>
      <w:ins w:id="336" w:author="Peng Xu" w:date="2021-02-05T01:49:00Z">
        <w:r w:rsidRPr="00416CF3">
          <w:rPr>
            <w:rFonts w:ascii="宋体" w:hAnsi="宋体" w:hint="eastAsia"/>
            <w:bCs/>
            <w:color w:val="000000"/>
            <w:szCs w:val="21"/>
          </w:rPr>
          <w:t>应用则侧重于时变重力场的空间分辨率和时间平均长度的指标需求。</w:t>
        </w:r>
      </w:ins>
      <w:ins w:id="337" w:author="Peng Xu" w:date="2021-02-05T03:21:00Z">
        <w:r w:rsidR="00A14B99">
          <w:rPr>
            <w:rFonts w:ascii="宋体" w:hAnsi="宋体" w:hint="eastAsia"/>
            <w:bCs/>
            <w:color w:val="000000"/>
            <w:szCs w:val="21"/>
          </w:rPr>
          <w:t>由此，基于</w:t>
        </w:r>
      </w:ins>
      <w:ins w:id="338" w:author="Peng Xu" w:date="2021-02-05T01:49:00Z">
        <w:r w:rsidRPr="00416CF3">
          <w:rPr>
            <w:rFonts w:ascii="宋体" w:hAnsi="宋体" w:hint="eastAsia"/>
            <w:bCs/>
            <w:color w:val="000000"/>
            <w:szCs w:val="21"/>
          </w:rPr>
          <w:t>对时变重力场测量的优势，</w:t>
        </w:r>
      </w:ins>
      <w:ins w:id="339" w:author="Peng Xu" w:date="2021-02-05T03:20:00Z">
        <w:r w:rsidR="00583420">
          <w:rPr>
            <w:rFonts w:ascii="宋体" w:hAnsi="宋体" w:hint="eastAsia"/>
            <w:bCs/>
            <w:color w:val="000000"/>
            <w:szCs w:val="21"/>
          </w:rPr>
          <w:t>通过</w:t>
        </w:r>
      </w:ins>
      <w:ins w:id="340" w:author="Peng Xu" w:date="2021-02-05T01:49:00Z">
        <w:r w:rsidRPr="00416CF3">
          <w:rPr>
            <w:rFonts w:ascii="宋体" w:hAnsi="宋体" w:hint="eastAsia"/>
            <w:bCs/>
            <w:color w:val="000000"/>
            <w:szCs w:val="21"/>
          </w:rPr>
          <w:t>长期数据积累后对全球静态高分</w:t>
        </w:r>
        <w:r w:rsidRPr="00416CF3">
          <w:rPr>
            <w:rFonts w:ascii="宋体" w:hAnsi="宋体" w:hint="eastAsia"/>
            <w:bCs/>
            <w:color w:val="000000"/>
            <w:szCs w:val="21"/>
          </w:rPr>
          <w:lastRenderedPageBreak/>
          <w:t>辨重力场测量的能力，</w:t>
        </w:r>
      </w:ins>
      <w:ins w:id="341" w:author="Peng Xu" w:date="2021-02-05T03:23:00Z">
        <w:r w:rsidR="00A14B99">
          <w:rPr>
            <w:rFonts w:ascii="宋体" w:hAnsi="宋体" w:hint="eastAsia"/>
            <w:bCs/>
            <w:color w:val="000000"/>
            <w:szCs w:val="21"/>
          </w:rPr>
          <w:t>以及</w:t>
        </w:r>
      </w:ins>
      <w:proofErr w:type="gramStart"/>
      <w:ins w:id="342" w:author="Peng Xu" w:date="2021-02-05T03:24:00Z">
        <w:r w:rsidR="00A14B99">
          <w:rPr>
            <w:rFonts w:ascii="宋体" w:hAnsi="宋体" w:hint="eastAsia"/>
            <w:bCs/>
            <w:color w:val="000000"/>
            <w:szCs w:val="21"/>
          </w:rPr>
          <w:t>结合</w:t>
        </w:r>
      </w:ins>
      <w:ins w:id="343" w:author="Peng Xu" w:date="2021-02-05T03:21:00Z">
        <w:r w:rsidR="00A14B99">
          <w:rPr>
            <w:rFonts w:ascii="宋体" w:hAnsi="宋体" w:hint="eastAsia"/>
            <w:bCs/>
            <w:color w:val="000000"/>
            <w:szCs w:val="21"/>
          </w:rPr>
          <w:t>高</w:t>
        </w:r>
        <w:proofErr w:type="gramEnd"/>
        <w:r w:rsidR="00A14B99">
          <w:rPr>
            <w:rFonts w:ascii="宋体" w:hAnsi="宋体" w:hint="eastAsia"/>
            <w:bCs/>
            <w:color w:val="000000"/>
            <w:szCs w:val="21"/>
          </w:rPr>
          <w:t>精度惯性传感器</w:t>
        </w:r>
      </w:ins>
      <w:ins w:id="344" w:author="Peng Xu" w:date="2021-02-05T03:22:00Z">
        <w:r w:rsidR="00A14B99">
          <w:rPr>
            <w:rFonts w:ascii="宋体" w:hAnsi="宋体" w:hint="eastAsia"/>
            <w:bCs/>
            <w:color w:val="000000"/>
            <w:szCs w:val="21"/>
          </w:rPr>
          <w:t>技术</w:t>
        </w:r>
      </w:ins>
      <w:ins w:id="345" w:author="Peng Xu" w:date="2021-02-05T03:21:00Z">
        <w:r w:rsidR="00A14B99">
          <w:rPr>
            <w:rFonts w:ascii="宋体" w:hAnsi="宋体" w:hint="eastAsia"/>
            <w:bCs/>
            <w:color w:val="000000"/>
            <w:szCs w:val="21"/>
          </w:rPr>
          <w:t>、无拖曳控制技术、</w:t>
        </w:r>
      </w:ins>
      <w:ins w:id="346" w:author="Peng Xu" w:date="2021-02-05T03:22:00Z">
        <w:r w:rsidR="00A14B99">
          <w:rPr>
            <w:rFonts w:ascii="宋体" w:hAnsi="宋体" w:hint="eastAsia"/>
            <w:bCs/>
            <w:color w:val="000000"/>
            <w:szCs w:val="21"/>
          </w:rPr>
          <w:t>高精度激光干涉测距技术等</w:t>
        </w:r>
      </w:ins>
      <w:ins w:id="347" w:author="Peng Xu" w:date="2021-02-05T03:24:00Z">
        <w:r w:rsidR="00A14B99">
          <w:rPr>
            <w:rFonts w:ascii="宋体" w:hAnsi="宋体" w:hint="eastAsia"/>
            <w:bCs/>
            <w:color w:val="000000"/>
            <w:szCs w:val="21"/>
          </w:rPr>
          <w:t>具备令人激动</w:t>
        </w:r>
      </w:ins>
      <w:ins w:id="348" w:author="Peng Xu" w:date="2021-02-05T03:22:00Z">
        <w:r w:rsidR="00A14B99">
          <w:rPr>
            <w:rFonts w:ascii="宋体" w:hAnsi="宋体" w:hint="eastAsia"/>
            <w:bCs/>
            <w:color w:val="000000"/>
            <w:szCs w:val="21"/>
          </w:rPr>
          <w:t>的性能</w:t>
        </w:r>
      </w:ins>
      <w:ins w:id="349" w:author="Peng Xu" w:date="2021-02-05T03:24:00Z">
        <w:r w:rsidR="00A14B99">
          <w:rPr>
            <w:rFonts w:ascii="宋体" w:hAnsi="宋体" w:hint="eastAsia"/>
            <w:bCs/>
            <w:color w:val="000000"/>
            <w:szCs w:val="21"/>
          </w:rPr>
          <w:t>指标</w:t>
        </w:r>
      </w:ins>
      <w:ins w:id="350" w:author="Peng Xu" w:date="2021-02-05T03:22:00Z">
        <w:r w:rsidR="00A14B99">
          <w:rPr>
            <w:rFonts w:ascii="宋体" w:hAnsi="宋体" w:hint="eastAsia"/>
            <w:bCs/>
            <w:color w:val="000000"/>
            <w:szCs w:val="21"/>
          </w:rPr>
          <w:t>提升</w:t>
        </w:r>
      </w:ins>
      <w:ins w:id="351" w:author="Peng Xu" w:date="2021-02-05T03:24:00Z">
        <w:r w:rsidR="00A14B99">
          <w:rPr>
            <w:rFonts w:ascii="宋体" w:hAnsi="宋体" w:hint="eastAsia"/>
            <w:bCs/>
            <w:color w:val="000000"/>
            <w:szCs w:val="21"/>
          </w:rPr>
          <w:t>潜力</w:t>
        </w:r>
      </w:ins>
      <w:ins w:id="352" w:author="Peng Xu" w:date="2021-02-05T03:25:00Z">
        <w:r w:rsidR="00A14B99">
          <w:rPr>
            <w:rFonts w:ascii="宋体" w:hAnsi="宋体" w:hint="eastAsia"/>
            <w:bCs/>
            <w:color w:val="000000"/>
            <w:szCs w:val="21"/>
          </w:rPr>
          <w:t>（实际精度目前受限于AO</w:t>
        </w:r>
      </w:ins>
      <w:ins w:id="353" w:author="Peng Xu" w:date="2021-02-05T19:37:00Z">
        <w:r w:rsidR="00E52F4D">
          <w:rPr>
            <w:rFonts w:ascii="宋体" w:hAnsi="宋体" w:hint="eastAsia"/>
            <w:bCs/>
            <w:color w:val="000000"/>
            <w:szCs w:val="21"/>
          </w:rPr>
          <w:t>D模型</w:t>
        </w:r>
      </w:ins>
      <w:ins w:id="354" w:author="Peng Xu" w:date="2021-02-05T03:25:00Z">
        <w:r w:rsidR="00A14B99">
          <w:rPr>
            <w:rFonts w:ascii="宋体" w:hAnsi="宋体" w:hint="eastAsia"/>
            <w:bCs/>
            <w:color w:val="000000"/>
            <w:szCs w:val="21"/>
          </w:rPr>
          <w:t>精度水平）</w:t>
        </w:r>
      </w:ins>
      <w:ins w:id="355" w:author="Peng Xu" w:date="2021-02-05T03:22:00Z">
        <w:r w:rsidR="00A14B99">
          <w:rPr>
            <w:rFonts w:ascii="宋体" w:hAnsi="宋体" w:hint="eastAsia"/>
            <w:bCs/>
            <w:color w:val="000000"/>
            <w:szCs w:val="21"/>
          </w:rPr>
          <w:t>，</w:t>
        </w:r>
        <w:r w:rsidR="00A14B99" w:rsidRPr="00416CF3">
          <w:rPr>
            <w:rFonts w:ascii="宋体" w:hAnsi="宋体" w:hint="eastAsia"/>
            <w:bCs/>
            <w:color w:val="000000"/>
            <w:szCs w:val="21"/>
          </w:rPr>
          <w:t>低低跟踪测量模式</w:t>
        </w:r>
      </w:ins>
      <w:ins w:id="356" w:author="Peng Xu" w:date="2021-02-05T01:49:00Z">
        <w:r w:rsidRPr="00416CF3">
          <w:rPr>
            <w:rFonts w:ascii="宋体" w:hAnsi="宋体" w:hint="eastAsia"/>
            <w:bCs/>
            <w:color w:val="000000"/>
            <w:szCs w:val="21"/>
          </w:rPr>
          <w:t>逐渐成为</w:t>
        </w:r>
      </w:ins>
      <w:ins w:id="357" w:author="Peng Xu" w:date="2021-02-05T03:22:00Z">
        <w:r w:rsidR="00A14B99">
          <w:rPr>
            <w:rFonts w:ascii="宋体" w:hAnsi="宋体" w:hint="eastAsia"/>
            <w:bCs/>
            <w:color w:val="000000"/>
            <w:szCs w:val="21"/>
          </w:rPr>
          <w:t>国际国内</w:t>
        </w:r>
      </w:ins>
      <w:ins w:id="358" w:author="Peng Xu" w:date="2021-02-05T01:49:00Z">
        <w:r w:rsidRPr="00416CF3">
          <w:rPr>
            <w:rFonts w:ascii="宋体" w:hAnsi="宋体" w:hint="eastAsia"/>
            <w:bCs/>
            <w:color w:val="000000"/>
            <w:szCs w:val="21"/>
          </w:rPr>
          <w:t>重力卫星任务的</w:t>
        </w:r>
      </w:ins>
      <w:ins w:id="359" w:author="Peng Xu" w:date="2021-02-05T03:22:00Z">
        <w:r w:rsidR="00A14B99">
          <w:rPr>
            <w:rFonts w:ascii="宋体" w:hAnsi="宋体" w:hint="eastAsia"/>
            <w:bCs/>
            <w:color w:val="000000"/>
            <w:szCs w:val="21"/>
          </w:rPr>
          <w:t>首选</w:t>
        </w:r>
      </w:ins>
      <w:ins w:id="360" w:author="Peng Xu" w:date="2021-02-05T03:23:00Z">
        <w:r w:rsidR="00A14B99">
          <w:rPr>
            <w:rFonts w:ascii="宋体" w:hAnsi="宋体" w:hint="eastAsia"/>
            <w:bCs/>
            <w:color w:val="000000"/>
            <w:szCs w:val="21"/>
          </w:rPr>
          <w:t>优势</w:t>
        </w:r>
      </w:ins>
      <w:ins w:id="361" w:author="Peng Xu" w:date="2021-02-05T01:49:00Z">
        <w:r w:rsidRPr="00416CF3">
          <w:rPr>
            <w:rFonts w:ascii="宋体" w:hAnsi="宋体" w:hint="eastAsia"/>
            <w:bCs/>
            <w:color w:val="000000"/>
            <w:szCs w:val="21"/>
          </w:rPr>
          <w:t>测量方案。这一测量方案已应用于</w:t>
        </w:r>
        <w:proofErr w:type="gramStart"/>
        <w:r w:rsidRPr="00416CF3">
          <w:rPr>
            <w:rFonts w:ascii="宋体" w:hAnsi="宋体" w:hint="eastAsia"/>
            <w:bCs/>
            <w:color w:val="000000"/>
            <w:szCs w:val="21"/>
          </w:rPr>
          <w:t>地外天体重</w:t>
        </w:r>
        <w:proofErr w:type="gramEnd"/>
        <w:r w:rsidRPr="00416CF3">
          <w:rPr>
            <w:rFonts w:ascii="宋体" w:hAnsi="宋体" w:hint="eastAsia"/>
            <w:bCs/>
            <w:color w:val="000000"/>
            <w:szCs w:val="21"/>
          </w:rPr>
          <w:t>力场测量，如月球重力场测量卫</w:t>
        </w:r>
        <w:proofErr w:type="gramStart"/>
        <w:r w:rsidRPr="00416CF3">
          <w:rPr>
            <w:rFonts w:ascii="宋体" w:hAnsi="宋体" w:hint="eastAsia"/>
            <w:bCs/>
            <w:color w:val="000000"/>
            <w:szCs w:val="21"/>
          </w:rPr>
          <w:t>卫</w:t>
        </w:r>
        <w:proofErr w:type="gramEnd"/>
        <w:r w:rsidRPr="00416CF3">
          <w:rPr>
            <w:rFonts w:ascii="宋体" w:hAnsi="宋体" w:hint="eastAsia"/>
            <w:bCs/>
            <w:color w:val="000000"/>
            <w:szCs w:val="21"/>
          </w:rPr>
          <w:t>跟踪任务GRAIL成功获得月球重力场高精度重力场数据</w:t>
        </w:r>
      </w:ins>
      <w:ins w:id="362" w:author="Peng Xu" w:date="2021-02-05T03:26:00Z">
        <w:r w:rsidR="00A14B99" w:rsidRPr="00A14B99">
          <w:rPr>
            <w:rFonts w:ascii="宋体" w:hAnsi="宋体" w:hint="eastAsia"/>
            <w:bCs/>
            <w:color w:val="FF0000"/>
            <w:szCs w:val="21"/>
            <w:rPrChange w:id="363" w:author="Peng Xu" w:date="2021-02-05T03:26:00Z">
              <w:rPr>
                <w:rFonts w:ascii="宋体" w:hAnsi="宋体" w:hint="eastAsia"/>
                <w:bCs/>
                <w:color w:val="000000"/>
                <w:szCs w:val="21"/>
              </w:rPr>
            </w:rPrChange>
          </w:rPr>
          <w:t>（文献）</w:t>
        </w:r>
      </w:ins>
      <w:ins w:id="364" w:author="Peng Xu" w:date="2021-02-05T01:49:00Z">
        <w:r w:rsidRPr="00416CF3">
          <w:rPr>
            <w:rFonts w:ascii="宋体" w:hAnsi="宋体" w:hint="eastAsia"/>
            <w:bCs/>
            <w:color w:val="000000"/>
            <w:szCs w:val="21"/>
          </w:rPr>
          <w:t>。</w:t>
        </w:r>
      </w:ins>
    </w:p>
    <w:p w14:paraId="2E279329" w14:textId="4FDCF14E" w:rsidR="003D7758" w:rsidRDefault="00416CF3" w:rsidP="00416CF3">
      <w:pPr>
        <w:ind w:firstLine="420"/>
        <w:rPr>
          <w:ins w:id="365" w:author="Peng Xu" w:date="2021-02-05T02:55:00Z"/>
          <w:rFonts w:ascii="宋体" w:hAnsi="宋体"/>
          <w:bCs/>
          <w:color w:val="000000"/>
          <w:szCs w:val="21"/>
        </w:rPr>
      </w:pPr>
      <w:ins w:id="366" w:author="Peng Xu" w:date="2021-02-05T01:49:00Z">
        <w:r w:rsidRPr="00416CF3">
          <w:rPr>
            <w:rFonts w:ascii="宋体" w:hAnsi="宋体" w:hint="eastAsia"/>
            <w:bCs/>
            <w:color w:val="000000"/>
            <w:szCs w:val="21"/>
          </w:rPr>
          <w:t>基于低低跟踪任务的重要价值，我国开展了</w:t>
        </w:r>
      </w:ins>
      <w:ins w:id="367" w:author="Peng Xu" w:date="2021-02-05T03:29:00Z">
        <w:r w:rsidR="008A1D4C">
          <w:rPr>
            <w:rFonts w:ascii="宋体" w:hAnsi="宋体" w:hint="eastAsia"/>
            <w:bCs/>
            <w:color w:val="000000"/>
            <w:szCs w:val="21"/>
          </w:rPr>
          <w:t>类似</w:t>
        </w:r>
      </w:ins>
      <w:ins w:id="368" w:author="Peng Xu" w:date="2021-02-05T01:49:00Z">
        <w:r w:rsidRPr="00416CF3">
          <w:rPr>
            <w:rFonts w:ascii="宋体" w:hAnsi="宋体" w:hint="eastAsia"/>
            <w:bCs/>
            <w:color w:val="000000"/>
            <w:szCs w:val="21"/>
          </w:rPr>
          <w:t>卫星</w:t>
        </w:r>
      </w:ins>
      <w:ins w:id="369" w:author="Peng Xu" w:date="2021-02-05T03:29:00Z">
        <w:r w:rsidR="008A1D4C">
          <w:rPr>
            <w:rFonts w:ascii="宋体" w:hAnsi="宋体" w:hint="eastAsia"/>
            <w:bCs/>
            <w:color w:val="000000"/>
            <w:szCs w:val="21"/>
          </w:rPr>
          <w:t>任务</w:t>
        </w:r>
      </w:ins>
      <w:ins w:id="370" w:author="Peng Xu" w:date="2021-02-05T01:49:00Z">
        <w:r w:rsidRPr="00416CF3">
          <w:rPr>
            <w:rFonts w:ascii="宋体" w:hAnsi="宋体" w:hint="eastAsia"/>
            <w:bCs/>
            <w:color w:val="000000"/>
            <w:szCs w:val="21"/>
          </w:rPr>
          <w:t>的研制。</w:t>
        </w:r>
      </w:ins>
      <w:ins w:id="371" w:author="Peng Xu" w:date="2021-02-05T03:28:00Z">
        <w:r w:rsidR="008A1D4C" w:rsidRPr="008A1D4C">
          <w:rPr>
            <w:rFonts w:ascii="宋体" w:hAnsi="宋体" w:hint="eastAsia"/>
            <w:bCs/>
            <w:color w:val="000000"/>
            <w:szCs w:val="21"/>
          </w:rPr>
          <w:t>为提升未来重力卫星任务的探测分辨率和精度，国际和国内研究团队积极</w:t>
        </w:r>
      </w:ins>
      <w:ins w:id="372" w:author="Peng Xu" w:date="2021-02-05T03:29:00Z">
        <w:r w:rsidR="008A1D4C">
          <w:rPr>
            <w:rFonts w:ascii="宋体" w:hAnsi="宋体" w:hint="eastAsia"/>
            <w:bCs/>
            <w:color w:val="000000"/>
            <w:szCs w:val="21"/>
          </w:rPr>
          <w:t>合作，</w:t>
        </w:r>
      </w:ins>
      <w:ins w:id="373" w:author="Peng Xu" w:date="2021-02-05T03:28:00Z">
        <w:r w:rsidR="008A1D4C" w:rsidRPr="008A1D4C">
          <w:rPr>
            <w:rFonts w:ascii="宋体" w:hAnsi="宋体" w:hint="eastAsia"/>
            <w:bCs/>
            <w:color w:val="000000"/>
            <w:szCs w:val="21"/>
          </w:rPr>
          <w:t>开展下一代重力卫星任务的设计、优化与关键技术研发公关</w:t>
        </w:r>
      </w:ins>
      <w:ins w:id="374" w:author="Peng Xu" w:date="2021-02-05T03:31:00Z">
        <w:r w:rsidR="009D57FE" w:rsidRPr="009D57FE">
          <w:rPr>
            <w:rFonts w:ascii="宋体" w:hAnsi="宋体" w:hint="eastAsia"/>
            <w:bCs/>
            <w:color w:val="FF0000"/>
            <w:szCs w:val="21"/>
            <w:rPrChange w:id="375" w:author="Peng Xu" w:date="2021-02-05T03:31:00Z">
              <w:rPr>
                <w:rFonts w:ascii="宋体" w:hAnsi="宋体" w:hint="eastAsia"/>
                <w:bCs/>
                <w:color w:val="000000"/>
                <w:szCs w:val="21"/>
              </w:rPr>
            </w:rPrChange>
          </w:rPr>
          <w:t>（文献）</w:t>
        </w:r>
      </w:ins>
      <w:ins w:id="376" w:author="Peng Xu" w:date="2021-02-05T03:28:00Z">
        <w:r w:rsidR="008A1D4C" w:rsidRPr="008A1D4C">
          <w:rPr>
            <w:rFonts w:ascii="宋体" w:hAnsi="宋体" w:hint="eastAsia"/>
            <w:bCs/>
            <w:color w:val="000000"/>
            <w:szCs w:val="21"/>
          </w:rPr>
          <w:t>。</w:t>
        </w:r>
      </w:ins>
      <w:ins w:id="377" w:author="Peng Xu" w:date="2021-02-05T03:29:00Z">
        <w:r w:rsidR="008A1D4C">
          <w:rPr>
            <w:rFonts w:ascii="宋体" w:hAnsi="宋体" w:hint="eastAsia"/>
            <w:bCs/>
            <w:color w:val="000000"/>
            <w:szCs w:val="21"/>
          </w:rPr>
          <w:t>目前，</w:t>
        </w:r>
      </w:ins>
      <w:ins w:id="378" w:author="Peng Xu" w:date="2021-02-05T03:28:00Z">
        <w:r w:rsidR="008A1D4C" w:rsidRPr="008A1D4C">
          <w:rPr>
            <w:rFonts w:ascii="宋体" w:hAnsi="宋体" w:hint="eastAsia"/>
            <w:bCs/>
            <w:color w:val="000000"/>
            <w:szCs w:val="21"/>
          </w:rPr>
          <w:t>国际主流下一代重力卫星任务NGGM的初步</w:t>
        </w:r>
      </w:ins>
      <w:ins w:id="379" w:author="Peng Xu" w:date="2021-02-05T03:31:00Z">
        <w:r w:rsidR="009D57FE">
          <w:rPr>
            <w:rFonts w:ascii="宋体" w:hAnsi="宋体" w:hint="eastAsia"/>
            <w:bCs/>
            <w:color w:val="000000"/>
            <w:szCs w:val="21"/>
          </w:rPr>
          <w:t>概念</w:t>
        </w:r>
      </w:ins>
      <w:ins w:id="380" w:author="Peng Xu" w:date="2021-02-05T03:28:00Z">
        <w:r w:rsidR="008A1D4C" w:rsidRPr="008A1D4C">
          <w:rPr>
            <w:rFonts w:ascii="宋体" w:hAnsi="宋体" w:hint="eastAsia"/>
            <w:bCs/>
            <w:color w:val="000000"/>
            <w:szCs w:val="21"/>
          </w:rPr>
          <w:t>设计，仍采用</w:t>
        </w:r>
      </w:ins>
      <w:ins w:id="381" w:author="Peng Xu" w:date="2021-02-05T03:29:00Z">
        <w:r w:rsidR="008A1D4C">
          <w:rPr>
            <w:rFonts w:ascii="宋体" w:hAnsi="宋体" w:hint="eastAsia"/>
            <w:bCs/>
            <w:color w:val="000000"/>
            <w:szCs w:val="21"/>
          </w:rPr>
          <w:t>低低</w:t>
        </w:r>
      </w:ins>
      <w:ins w:id="382" w:author="Peng Xu" w:date="2021-02-05T03:28:00Z">
        <w:r w:rsidR="008A1D4C" w:rsidRPr="008A1D4C">
          <w:rPr>
            <w:rFonts w:ascii="宋体" w:hAnsi="宋体" w:hint="eastAsia"/>
            <w:bCs/>
            <w:color w:val="000000"/>
            <w:szCs w:val="21"/>
          </w:rPr>
          <w:t>跟踪测量模式近地轨道双星任务，利用无拖曳控制技术补偿卫星的非保守力干扰实现轨道</w:t>
        </w:r>
      </w:ins>
      <w:ins w:id="383" w:author="Peng Xu" w:date="2021-02-05T03:30:00Z">
        <w:r w:rsidR="008A1D4C">
          <w:rPr>
            <w:rFonts w:ascii="宋体" w:hAnsi="宋体" w:hint="eastAsia"/>
            <w:bCs/>
            <w:color w:val="000000"/>
            <w:szCs w:val="21"/>
          </w:rPr>
          <w:t>编队飞行的</w:t>
        </w:r>
      </w:ins>
      <w:ins w:id="384" w:author="Peng Xu" w:date="2021-02-05T03:28:00Z">
        <w:r w:rsidR="008A1D4C" w:rsidRPr="008A1D4C">
          <w:rPr>
            <w:rFonts w:ascii="宋体" w:hAnsi="宋体" w:hint="eastAsia"/>
            <w:bCs/>
            <w:color w:val="000000"/>
            <w:szCs w:val="21"/>
          </w:rPr>
          <w:t>进一步优化，同时利用星间高精度激光干涉测距技术提升星间距引力场信号的测量精度</w:t>
        </w:r>
      </w:ins>
      <w:ins w:id="385" w:author="Peng Xu" w:date="2021-02-05T03:32:00Z">
        <w:r w:rsidR="009D57FE" w:rsidRPr="009D57FE">
          <w:rPr>
            <w:rFonts w:ascii="宋体" w:hAnsi="宋体" w:hint="eastAsia"/>
            <w:bCs/>
            <w:color w:val="FF0000"/>
            <w:szCs w:val="21"/>
            <w:rPrChange w:id="386" w:author="Peng Xu" w:date="2021-02-05T03:32:00Z">
              <w:rPr>
                <w:rFonts w:ascii="宋体" w:hAnsi="宋体" w:hint="eastAsia"/>
                <w:bCs/>
                <w:color w:val="000000"/>
                <w:szCs w:val="21"/>
              </w:rPr>
            </w:rPrChange>
          </w:rPr>
          <w:t>（文献）</w:t>
        </w:r>
      </w:ins>
      <w:ins w:id="387" w:author="Peng Xu" w:date="2021-02-05T03:28:00Z">
        <w:r w:rsidR="008A1D4C" w:rsidRPr="008A1D4C">
          <w:rPr>
            <w:rFonts w:ascii="宋体" w:hAnsi="宋体" w:hint="eastAsia"/>
            <w:bCs/>
            <w:color w:val="000000"/>
            <w:szCs w:val="21"/>
          </w:rPr>
          <w:t>。</w:t>
        </w:r>
      </w:ins>
      <w:ins w:id="388" w:author="Peng Xu" w:date="2021-02-05T03:30:00Z">
        <w:r w:rsidR="008A1D4C">
          <w:rPr>
            <w:rFonts w:ascii="宋体" w:hAnsi="宋体" w:hint="eastAsia"/>
            <w:bCs/>
            <w:color w:val="000000"/>
            <w:szCs w:val="21"/>
          </w:rPr>
          <w:t>与此同时，</w:t>
        </w:r>
      </w:ins>
      <w:ins w:id="389" w:author="Peng Xu" w:date="2021-02-05T03:28:00Z">
        <w:r w:rsidR="008A1D4C" w:rsidRPr="008A1D4C">
          <w:rPr>
            <w:rFonts w:ascii="宋体" w:hAnsi="宋体" w:hint="eastAsia"/>
            <w:bCs/>
            <w:color w:val="000000"/>
            <w:szCs w:val="21"/>
          </w:rPr>
          <w:t>利用组网测距</w:t>
        </w:r>
      </w:ins>
      <w:ins w:id="390" w:author="Peng Xu" w:date="2021-02-05T03:30:00Z">
        <w:r w:rsidR="008A1D4C">
          <w:rPr>
            <w:rFonts w:ascii="宋体" w:hAnsi="宋体" w:hint="eastAsia"/>
            <w:bCs/>
            <w:color w:val="000000"/>
            <w:szCs w:val="21"/>
          </w:rPr>
          <w:t>技术、</w:t>
        </w:r>
      </w:ins>
      <w:ins w:id="391" w:author="Peng Xu" w:date="2021-02-05T03:28:00Z">
        <w:r w:rsidR="008A1D4C" w:rsidRPr="008A1D4C">
          <w:rPr>
            <w:rFonts w:ascii="宋体" w:hAnsi="宋体" w:hint="eastAsia"/>
            <w:bCs/>
            <w:color w:val="000000"/>
            <w:szCs w:val="21"/>
          </w:rPr>
          <w:t>原子梯度仪</w:t>
        </w:r>
      </w:ins>
      <w:ins w:id="392" w:author="Peng Xu" w:date="2021-02-05T03:31:00Z">
        <w:r w:rsidR="008A1D4C">
          <w:rPr>
            <w:rFonts w:ascii="宋体" w:hAnsi="宋体" w:hint="eastAsia"/>
            <w:bCs/>
            <w:color w:val="000000"/>
            <w:szCs w:val="21"/>
          </w:rPr>
          <w:t>技术</w:t>
        </w:r>
      </w:ins>
      <w:ins w:id="393" w:author="Peng Xu" w:date="2021-02-05T03:30:00Z">
        <w:r w:rsidR="008A1D4C">
          <w:rPr>
            <w:rFonts w:ascii="宋体" w:hAnsi="宋体" w:hint="eastAsia"/>
            <w:bCs/>
            <w:color w:val="000000"/>
            <w:szCs w:val="21"/>
          </w:rPr>
          <w:t>、</w:t>
        </w:r>
      </w:ins>
      <w:ins w:id="394" w:author="Peng Xu" w:date="2021-02-05T03:28:00Z">
        <w:r w:rsidR="008A1D4C" w:rsidRPr="008A1D4C">
          <w:rPr>
            <w:rFonts w:ascii="宋体" w:hAnsi="宋体" w:hint="eastAsia"/>
            <w:bCs/>
            <w:color w:val="000000"/>
            <w:szCs w:val="21"/>
          </w:rPr>
          <w:t>高精度时钟测量引力时间延迟</w:t>
        </w:r>
      </w:ins>
      <w:ins w:id="395" w:author="Peng Xu" w:date="2021-02-05T03:31:00Z">
        <w:r w:rsidR="008A1D4C">
          <w:rPr>
            <w:rFonts w:ascii="宋体" w:hAnsi="宋体" w:hint="eastAsia"/>
            <w:bCs/>
            <w:color w:val="000000"/>
            <w:szCs w:val="21"/>
          </w:rPr>
          <w:t>技术</w:t>
        </w:r>
      </w:ins>
      <w:ins w:id="396" w:author="Peng Xu" w:date="2021-02-05T03:28:00Z">
        <w:r w:rsidR="008A1D4C" w:rsidRPr="008A1D4C">
          <w:rPr>
            <w:rFonts w:ascii="宋体" w:hAnsi="宋体" w:hint="eastAsia"/>
            <w:bCs/>
            <w:color w:val="000000"/>
            <w:szCs w:val="21"/>
          </w:rPr>
          <w:t>等不同重力卫星</w:t>
        </w:r>
      </w:ins>
      <w:ins w:id="397" w:author="Peng Xu" w:date="2021-02-05T03:31:00Z">
        <w:r w:rsidR="00C90688">
          <w:rPr>
            <w:rFonts w:ascii="宋体" w:hAnsi="宋体" w:hint="eastAsia"/>
            <w:bCs/>
            <w:color w:val="000000"/>
            <w:szCs w:val="21"/>
          </w:rPr>
          <w:t>概念</w:t>
        </w:r>
      </w:ins>
      <w:ins w:id="398" w:author="Peng Xu" w:date="2021-02-05T03:28:00Z">
        <w:r w:rsidR="008A1D4C" w:rsidRPr="008A1D4C">
          <w:rPr>
            <w:rFonts w:ascii="宋体" w:hAnsi="宋体" w:hint="eastAsia"/>
            <w:bCs/>
            <w:color w:val="000000"/>
            <w:szCs w:val="21"/>
          </w:rPr>
          <w:t>也在研究当中</w:t>
        </w:r>
      </w:ins>
      <w:ins w:id="399" w:author="Peng Xu" w:date="2021-02-05T03:32:00Z">
        <w:r w:rsidR="009D57FE" w:rsidRPr="001D5DC4">
          <w:rPr>
            <w:rFonts w:ascii="宋体" w:hAnsi="宋体" w:hint="eastAsia"/>
            <w:bCs/>
            <w:color w:val="FF0000"/>
            <w:szCs w:val="21"/>
          </w:rPr>
          <w:t>（文献）</w:t>
        </w:r>
      </w:ins>
      <w:ins w:id="400" w:author="Peng Xu" w:date="2021-02-05T03:28:00Z">
        <w:r w:rsidR="008A1D4C" w:rsidRPr="008A1D4C">
          <w:rPr>
            <w:rFonts w:ascii="宋体" w:hAnsi="宋体" w:hint="eastAsia"/>
            <w:bCs/>
            <w:color w:val="000000"/>
            <w:szCs w:val="21"/>
          </w:rPr>
          <w:t>。</w:t>
        </w:r>
      </w:ins>
    </w:p>
    <w:p w14:paraId="4B55DCBA" w14:textId="2E3DEC8A" w:rsidR="001A3D05" w:rsidRPr="005C5FC4" w:rsidRDefault="001A3D05" w:rsidP="001A3D05">
      <w:pPr>
        <w:ind w:firstLineChars="0" w:firstLine="0"/>
        <w:rPr>
          <w:ins w:id="401" w:author="Peng Xu" w:date="2021-02-05T02:55:00Z"/>
          <w:rFonts w:ascii="黑体" w:eastAsia="黑体" w:hAnsi="黑体"/>
          <w:bCs/>
          <w:color w:val="000000"/>
          <w:szCs w:val="21"/>
          <w:rPrChange w:id="402" w:author="Peng Xu" w:date="2021-02-05T03:57:00Z">
            <w:rPr>
              <w:ins w:id="403" w:author="Peng Xu" w:date="2021-02-05T02:55:00Z"/>
              <w:rFonts w:ascii="黑体" w:eastAsia="黑体" w:hAnsi="黑体"/>
              <w:bCs/>
              <w:color w:val="000000"/>
              <w:sz w:val="24"/>
              <w:szCs w:val="21"/>
            </w:rPr>
          </w:rPrChange>
        </w:rPr>
      </w:pPr>
      <w:ins w:id="404" w:author="Peng Xu" w:date="2021-02-05T02:55:00Z">
        <w:r w:rsidRPr="005C5FC4">
          <w:rPr>
            <w:rFonts w:ascii="黑体" w:eastAsia="黑体" w:hAnsi="黑体"/>
            <w:bCs/>
            <w:color w:val="000000"/>
            <w:szCs w:val="21"/>
            <w:rPrChange w:id="405" w:author="Peng Xu" w:date="2021-02-05T03:57:00Z">
              <w:rPr>
                <w:rFonts w:ascii="黑体" w:eastAsia="黑体" w:hAnsi="黑体"/>
                <w:bCs/>
                <w:color w:val="000000"/>
                <w:sz w:val="24"/>
                <w:szCs w:val="21"/>
              </w:rPr>
            </w:rPrChange>
          </w:rPr>
          <w:t xml:space="preserve">0.3 </w:t>
        </w:r>
      </w:ins>
      <w:ins w:id="406" w:author="Peng Xu" w:date="2021-02-05T03:13:00Z">
        <w:r w:rsidR="00BB4CD2" w:rsidRPr="005C5FC4">
          <w:rPr>
            <w:rFonts w:ascii="黑体" w:eastAsia="黑体" w:hAnsi="黑体" w:hint="eastAsia"/>
            <w:bCs/>
            <w:color w:val="000000"/>
            <w:szCs w:val="21"/>
            <w:rPrChange w:id="407" w:author="Peng Xu" w:date="2021-02-05T03:57:00Z">
              <w:rPr>
                <w:rFonts w:ascii="黑体" w:eastAsia="黑体" w:hAnsi="黑体" w:hint="eastAsia"/>
                <w:bCs/>
                <w:color w:val="000000"/>
                <w:sz w:val="24"/>
                <w:szCs w:val="21"/>
              </w:rPr>
            </w:rPrChange>
          </w:rPr>
          <w:t>高精度星间</w:t>
        </w:r>
      </w:ins>
      <w:ins w:id="408" w:author="Peng Xu" w:date="2021-02-05T02:56:00Z">
        <w:r w:rsidRPr="005C5FC4">
          <w:rPr>
            <w:rFonts w:ascii="黑体" w:eastAsia="黑体" w:hAnsi="黑体" w:hint="eastAsia"/>
            <w:bCs/>
            <w:color w:val="000000"/>
            <w:szCs w:val="21"/>
            <w:rPrChange w:id="409" w:author="Peng Xu" w:date="2021-02-05T03:57:00Z">
              <w:rPr>
                <w:rFonts w:ascii="黑体" w:eastAsia="黑体" w:hAnsi="黑体" w:hint="eastAsia"/>
                <w:bCs/>
                <w:color w:val="000000"/>
                <w:sz w:val="24"/>
                <w:szCs w:val="21"/>
              </w:rPr>
            </w:rPrChange>
          </w:rPr>
          <w:t>测距</w:t>
        </w:r>
      </w:ins>
    </w:p>
    <w:p w14:paraId="7D58F916" w14:textId="52C1A930" w:rsidR="0072537B" w:rsidRDefault="00CD09AA" w:rsidP="001967DD">
      <w:pPr>
        <w:ind w:firstLine="420"/>
        <w:rPr>
          <w:ins w:id="410" w:author="Peng Xu" w:date="2021-02-05T04:08:00Z"/>
          <w:rFonts w:ascii="宋体" w:hAnsi="宋体"/>
          <w:bCs/>
          <w:color w:val="000000"/>
          <w:szCs w:val="21"/>
        </w:rPr>
      </w:pPr>
      <w:ins w:id="411" w:author="Peng Xu" w:date="2021-02-05T03:35:00Z">
        <w:r>
          <w:rPr>
            <w:rFonts w:ascii="宋体" w:hAnsi="宋体" w:hint="eastAsia"/>
            <w:bCs/>
            <w:color w:val="000000"/>
            <w:szCs w:val="21"/>
          </w:rPr>
          <w:t>如前文所述，</w:t>
        </w:r>
      </w:ins>
      <w:ins w:id="412" w:author="Peng Xu" w:date="2021-02-05T03:36:00Z">
        <w:r>
          <w:rPr>
            <w:rFonts w:ascii="宋体" w:hAnsi="宋体" w:hint="eastAsia"/>
            <w:bCs/>
            <w:color w:val="000000"/>
            <w:szCs w:val="21"/>
          </w:rPr>
          <w:t>低低跟踪重力卫星任务的核心科学测量数据即为高</w:t>
        </w:r>
        <w:proofErr w:type="gramStart"/>
        <w:r>
          <w:rPr>
            <w:rFonts w:ascii="宋体" w:hAnsi="宋体" w:hint="eastAsia"/>
            <w:bCs/>
            <w:color w:val="000000"/>
            <w:szCs w:val="21"/>
          </w:rPr>
          <w:t>精度双</w:t>
        </w:r>
        <w:proofErr w:type="gramEnd"/>
        <w:r>
          <w:rPr>
            <w:rFonts w:ascii="宋体" w:hAnsi="宋体" w:hint="eastAsia"/>
            <w:bCs/>
            <w:color w:val="000000"/>
            <w:szCs w:val="21"/>
          </w:rPr>
          <w:t>星星间有偏（biased）测距数据。</w:t>
        </w:r>
      </w:ins>
      <w:ins w:id="413" w:author="Peng Xu" w:date="2021-02-05T03:47:00Z">
        <w:r w:rsidR="001967DD">
          <w:rPr>
            <w:rFonts w:ascii="宋体" w:hAnsi="宋体" w:hint="eastAsia"/>
            <w:bCs/>
            <w:color w:val="000000"/>
            <w:szCs w:val="21"/>
          </w:rPr>
          <w:t>该测量数据包含了</w:t>
        </w:r>
      </w:ins>
      <w:ins w:id="414" w:author="Peng Xu" w:date="2021-02-05T04:12:00Z">
        <w:r w:rsidR="00EC7865">
          <w:rPr>
            <w:rFonts w:ascii="宋体" w:hAnsi="宋体" w:hint="eastAsia"/>
            <w:bCs/>
            <w:color w:val="000000"/>
            <w:szCs w:val="21"/>
          </w:rPr>
          <w:t>实际相对轨道运动</w:t>
        </w:r>
      </w:ins>
      <w:ins w:id="415" w:author="Peng Xu" w:date="2021-02-05T03:49:00Z">
        <w:r w:rsidR="001967DD">
          <w:rPr>
            <w:rFonts w:ascii="宋体" w:hAnsi="宋体" w:hint="eastAsia"/>
            <w:bCs/>
            <w:color w:val="000000"/>
            <w:szCs w:val="21"/>
          </w:rPr>
          <w:t>、卫星姿态抖动、</w:t>
        </w:r>
      </w:ins>
      <w:ins w:id="416" w:author="Peng Xu" w:date="2021-02-05T04:00:00Z">
        <w:r w:rsidR="005C5FC4">
          <w:rPr>
            <w:rFonts w:ascii="宋体" w:hAnsi="宋体" w:hint="eastAsia"/>
            <w:bCs/>
            <w:color w:val="000000"/>
            <w:szCs w:val="21"/>
          </w:rPr>
          <w:t>光时偏差、</w:t>
        </w:r>
      </w:ins>
      <w:ins w:id="417" w:author="Peng Xu" w:date="2021-02-05T03:49:00Z">
        <w:r w:rsidR="001967DD">
          <w:rPr>
            <w:rFonts w:ascii="宋体" w:hAnsi="宋体" w:hint="eastAsia"/>
            <w:bCs/>
            <w:color w:val="000000"/>
            <w:szCs w:val="21"/>
          </w:rPr>
          <w:t>空间环境如</w:t>
        </w:r>
      </w:ins>
      <w:ins w:id="418" w:author="Peng Xu" w:date="2021-02-05T03:50:00Z">
        <w:r w:rsidR="001967DD">
          <w:rPr>
            <w:rFonts w:ascii="宋体" w:hAnsi="宋体" w:hint="eastAsia"/>
            <w:bCs/>
            <w:color w:val="000000"/>
            <w:szCs w:val="21"/>
          </w:rPr>
          <w:t>电离层光程干扰、以及载荷</w:t>
        </w:r>
      </w:ins>
      <w:ins w:id="419" w:author="Peng Xu" w:date="2021-02-05T04:12:00Z">
        <w:r w:rsidR="00EC7865">
          <w:rPr>
            <w:rFonts w:ascii="宋体" w:hAnsi="宋体" w:hint="eastAsia"/>
            <w:bCs/>
            <w:color w:val="000000"/>
            <w:szCs w:val="21"/>
          </w:rPr>
          <w:t>噪声、</w:t>
        </w:r>
      </w:ins>
      <w:ins w:id="420" w:author="Peng Xu" w:date="2021-02-05T03:50:00Z">
        <w:r w:rsidR="001967DD">
          <w:rPr>
            <w:rFonts w:ascii="宋体" w:hAnsi="宋体" w:hint="eastAsia"/>
            <w:bCs/>
            <w:color w:val="000000"/>
            <w:szCs w:val="21"/>
          </w:rPr>
          <w:t>指标漂移或波动等所有对星间</w:t>
        </w:r>
      </w:ins>
      <w:ins w:id="421" w:author="Peng Xu" w:date="2021-02-05T03:51:00Z">
        <w:r w:rsidR="005C5FC4">
          <w:rPr>
            <w:rFonts w:ascii="宋体" w:hAnsi="宋体" w:hint="eastAsia"/>
            <w:bCs/>
            <w:color w:val="000000"/>
            <w:szCs w:val="21"/>
          </w:rPr>
          <w:t>测距或测速结果</w:t>
        </w:r>
      </w:ins>
      <w:ins w:id="422" w:author="Peng Xu" w:date="2021-02-05T04:12:00Z">
        <w:r w:rsidR="00EC7865">
          <w:rPr>
            <w:rFonts w:ascii="宋体" w:hAnsi="宋体" w:hint="eastAsia"/>
            <w:bCs/>
            <w:color w:val="000000"/>
            <w:szCs w:val="21"/>
          </w:rPr>
          <w:t>产生</w:t>
        </w:r>
      </w:ins>
      <w:ins w:id="423" w:author="Peng Xu" w:date="2021-02-05T03:51:00Z">
        <w:r w:rsidR="005C5FC4">
          <w:rPr>
            <w:rFonts w:ascii="宋体" w:hAnsi="宋体" w:hint="eastAsia"/>
            <w:bCs/>
            <w:color w:val="000000"/>
            <w:szCs w:val="21"/>
          </w:rPr>
          <w:t>影响</w:t>
        </w:r>
      </w:ins>
      <w:ins w:id="424" w:author="Peng Xu" w:date="2021-02-05T04:12:00Z">
        <w:r w:rsidR="00EC7865">
          <w:rPr>
            <w:rFonts w:ascii="宋体" w:hAnsi="宋体" w:hint="eastAsia"/>
            <w:bCs/>
            <w:color w:val="000000"/>
            <w:szCs w:val="21"/>
          </w:rPr>
          <w:t>的</w:t>
        </w:r>
      </w:ins>
      <w:ins w:id="425" w:author="Peng Xu" w:date="2021-02-05T03:51:00Z">
        <w:r w:rsidR="005C5FC4">
          <w:rPr>
            <w:rFonts w:ascii="宋体" w:hAnsi="宋体" w:hint="eastAsia"/>
            <w:bCs/>
            <w:color w:val="000000"/>
            <w:szCs w:val="21"/>
          </w:rPr>
          <w:t>因素。</w:t>
        </w:r>
      </w:ins>
      <w:ins w:id="426" w:author="Peng Xu" w:date="2021-02-05T03:54:00Z">
        <w:r w:rsidR="005C5FC4">
          <w:rPr>
            <w:rFonts w:ascii="宋体" w:hAnsi="宋体" w:hint="eastAsia"/>
            <w:bCs/>
            <w:color w:val="000000"/>
            <w:szCs w:val="21"/>
          </w:rPr>
          <w:t>在利用</w:t>
        </w:r>
      </w:ins>
      <w:ins w:id="427" w:author="Peng Xu" w:date="2021-02-05T04:03:00Z">
        <w:r w:rsidR="0072537B">
          <w:rPr>
            <w:rFonts w:ascii="宋体" w:hAnsi="宋体" w:hint="eastAsia"/>
            <w:bCs/>
            <w:color w:val="000000"/>
            <w:szCs w:val="21"/>
          </w:rPr>
          <w:t>高精度星间测距</w:t>
        </w:r>
      </w:ins>
      <w:ins w:id="428" w:author="Peng Xu" w:date="2021-02-05T03:54:00Z">
        <w:r w:rsidR="005C5FC4">
          <w:rPr>
            <w:rFonts w:ascii="宋体" w:hAnsi="宋体" w:hint="eastAsia"/>
            <w:bCs/>
            <w:color w:val="000000"/>
            <w:szCs w:val="21"/>
          </w:rPr>
          <w:t>数据</w:t>
        </w:r>
      </w:ins>
      <w:ins w:id="429" w:author="Peng Xu" w:date="2021-02-05T03:55:00Z">
        <w:r w:rsidR="005C5FC4">
          <w:rPr>
            <w:rFonts w:ascii="宋体" w:hAnsi="宋体" w:hint="eastAsia"/>
            <w:bCs/>
            <w:color w:val="000000"/>
            <w:szCs w:val="21"/>
          </w:rPr>
          <w:t>实现全球</w:t>
        </w:r>
      </w:ins>
      <w:ins w:id="430" w:author="Peng Xu" w:date="2021-02-05T03:54:00Z">
        <w:r w:rsidR="005C5FC4">
          <w:rPr>
            <w:rFonts w:ascii="宋体" w:hAnsi="宋体" w:hint="eastAsia"/>
            <w:bCs/>
            <w:color w:val="000000"/>
            <w:szCs w:val="21"/>
          </w:rPr>
          <w:t>重力场</w:t>
        </w:r>
      </w:ins>
      <w:ins w:id="431" w:author="Peng Xu" w:date="2021-02-05T03:55:00Z">
        <w:r w:rsidR="005C5FC4">
          <w:rPr>
            <w:rFonts w:ascii="宋体" w:hAnsi="宋体" w:hint="eastAsia"/>
            <w:bCs/>
            <w:color w:val="000000"/>
            <w:szCs w:val="21"/>
          </w:rPr>
          <w:t>拟合反演的过程中，</w:t>
        </w:r>
      </w:ins>
      <w:ins w:id="432" w:author="Peng Xu" w:date="2021-02-05T03:59:00Z">
        <w:r w:rsidR="005C5FC4">
          <w:rPr>
            <w:rFonts w:ascii="宋体" w:hAnsi="宋体" w:hint="eastAsia"/>
            <w:bCs/>
            <w:color w:val="000000"/>
            <w:szCs w:val="21"/>
          </w:rPr>
          <w:t>须在</w:t>
        </w:r>
      </w:ins>
      <w:ins w:id="433" w:author="Peng Xu" w:date="2021-02-05T04:04:00Z">
        <w:r w:rsidR="0072537B">
          <w:rPr>
            <w:rFonts w:ascii="宋体" w:hAnsi="宋体" w:hint="eastAsia"/>
            <w:bCs/>
            <w:color w:val="000000"/>
            <w:szCs w:val="21"/>
          </w:rPr>
          <w:t>误差需求范围内</w:t>
        </w:r>
      </w:ins>
      <w:ins w:id="434" w:author="Peng Xu" w:date="2021-02-05T03:59:00Z">
        <w:r w:rsidR="005C5FC4">
          <w:rPr>
            <w:rFonts w:ascii="宋体" w:hAnsi="宋体" w:hint="eastAsia"/>
            <w:bCs/>
            <w:color w:val="000000"/>
            <w:szCs w:val="21"/>
          </w:rPr>
          <w:t>，完备扣除</w:t>
        </w:r>
      </w:ins>
      <w:ins w:id="435" w:author="Peng Xu" w:date="2021-02-05T04:04:00Z">
        <w:r w:rsidR="0072537B">
          <w:rPr>
            <w:rFonts w:ascii="宋体" w:hAnsi="宋体" w:hint="eastAsia"/>
            <w:bCs/>
            <w:color w:val="000000"/>
            <w:szCs w:val="21"/>
          </w:rPr>
          <w:t>、抑制或者剥离</w:t>
        </w:r>
      </w:ins>
      <w:ins w:id="436" w:author="Peng Xu" w:date="2021-02-05T04:00:00Z">
        <w:r w:rsidR="005C5FC4">
          <w:rPr>
            <w:rFonts w:ascii="宋体" w:hAnsi="宋体" w:hint="eastAsia"/>
            <w:bCs/>
            <w:color w:val="000000"/>
            <w:szCs w:val="21"/>
          </w:rPr>
          <w:t>上述除重力场因素之外所有</w:t>
        </w:r>
      </w:ins>
      <w:ins w:id="437" w:author="Peng Xu" w:date="2021-02-05T04:05:00Z">
        <w:r w:rsidR="0072537B">
          <w:rPr>
            <w:rFonts w:ascii="宋体" w:hAnsi="宋体" w:hint="eastAsia"/>
            <w:bCs/>
            <w:color w:val="000000"/>
            <w:szCs w:val="21"/>
          </w:rPr>
          <w:t>其他干扰因素对</w:t>
        </w:r>
      </w:ins>
      <w:ins w:id="438" w:author="Peng Xu" w:date="2021-02-05T04:02:00Z">
        <w:r w:rsidR="0072537B">
          <w:rPr>
            <w:rFonts w:ascii="宋体" w:hAnsi="宋体" w:hint="eastAsia"/>
            <w:bCs/>
            <w:color w:val="000000"/>
            <w:szCs w:val="21"/>
          </w:rPr>
          <w:t>星间距离产生影响</w:t>
        </w:r>
      </w:ins>
      <w:ins w:id="439" w:author="Peng Xu" w:date="2021-02-05T04:03:00Z">
        <w:r w:rsidR="0072537B">
          <w:rPr>
            <w:rFonts w:ascii="宋体" w:hAnsi="宋体" w:hint="eastAsia"/>
            <w:bCs/>
            <w:color w:val="000000"/>
            <w:szCs w:val="21"/>
          </w:rPr>
          <w:t>。</w:t>
        </w:r>
      </w:ins>
    </w:p>
    <w:p w14:paraId="3DBC79E0" w14:textId="450340F7" w:rsidR="00C72FFF" w:rsidRPr="00893D2A" w:rsidDel="00072AE8" w:rsidRDefault="0072537B" w:rsidP="000B2054">
      <w:pPr>
        <w:ind w:firstLine="420"/>
        <w:rPr>
          <w:del w:id="440" w:author="Peng Xu" w:date="2021-02-05T01:13:00Z"/>
          <w:rFonts w:ascii="宋体" w:hAnsi="宋体"/>
          <w:bCs/>
          <w:color w:val="FF0000"/>
          <w:szCs w:val="21"/>
          <w:rPrChange w:id="441" w:author="Peng Xu" w:date="2021-02-05T20:49:00Z">
            <w:rPr>
              <w:del w:id="442" w:author="Peng Xu" w:date="2021-02-05T01:13:00Z"/>
              <w:rFonts w:ascii="宋体" w:hAnsi="宋体"/>
              <w:bCs/>
              <w:color w:val="000000"/>
              <w:szCs w:val="21"/>
            </w:rPr>
          </w:rPrChange>
        </w:rPr>
      </w:pPr>
      <w:ins w:id="443" w:author="Peng Xu" w:date="2021-02-05T04:06:00Z">
        <w:r>
          <w:rPr>
            <w:rFonts w:ascii="宋体" w:hAnsi="宋体" w:hint="eastAsia"/>
            <w:bCs/>
            <w:color w:val="000000"/>
            <w:szCs w:val="21"/>
          </w:rPr>
          <w:t>基于目前低低跟踪重力卫星任务如GRACE/</w:t>
        </w:r>
        <w:r>
          <w:rPr>
            <w:rFonts w:ascii="宋体" w:hAnsi="宋体"/>
            <w:bCs/>
            <w:color w:val="000000"/>
            <w:szCs w:val="21"/>
          </w:rPr>
          <w:t>GFO</w:t>
        </w:r>
        <w:r>
          <w:rPr>
            <w:rFonts w:ascii="宋体" w:hAnsi="宋体" w:hint="eastAsia"/>
            <w:bCs/>
            <w:color w:val="000000"/>
            <w:szCs w:val="21"/>
          </w:rPr>
          <w:t>的</w:t>
        </w:r>
      </w:ins>
      <w:ins w:id="444" w:author="Peng Xu" w:date="2021-02-05T04:07:00Z">
        <w:r>
          <w:rPr>
            <w:rFonts w:ascii="宋体" w:hAnsi="宋体" w:hint="eastAsia"/>
            <w:bCs/>
            <w:color w:val="000000"/>
            <w:szCs w:val="21"/>
          </w:rPr>
          <w:t>任务设计</w:t>
        </w:r>
      </w:ins>
      <w:ins w:id="445" w:author="Peng Xu" w:date="2021-02-05T04:11:00Z">
        <w:r>
          <w:rPr>
            <w:rFonts w:ascii="宋体" w:hAnsi="宋体" w:hint="eastAsia"/>
            <w:bCs/>
            <w:color w:val="000000"/>
            <w:szCs w:val="21"/>
          </w:rPr>
          <w:t>、</w:t>
        </w:r>
      </w:ins>
      <w:ins w:id="446" w:author="Peng Xu" w:date="2021-02-05T04:06:00Z">
        <w:r>
          <w:rPr>
            <w:rFonts w:ascii="宋体" w:hAnsi="宋体" w:hint="eastAsia"/>
            <w:bCs/>
            <w:color w:val="000000"/>
            <w:szCs w:val="21"/>
          </w:rPr>
          <w:t>载荷配置</w:t>
        </w:r>
      </w:ins>
      <w:ins w:id="447" w:author="Peng Xu" w:date="2021-02-05T04:11:00Z">
        <w:r>
          <w:rPr>
            <w:rFonts w:ascii="宋体" w:hAnsi="宋体" w:hint="eastAsia"/>
            <w:bCs/>
            <w:color w:val="000000"/>
            <w:szCs w:val="21"/>
          </w:rPr>
          <w:t>以及测量原理</w:t>
        </w:r>
      </w:ins>
      <w:ins w:id="448" w:author="Peng Xu" w:date="2021-02-05T04:06:00Z">
        <w:r>
          <w:rPr>
            <w:rFonts w:ascii="宋体" w:hAnsi="宋体" w:hint="eastAsia"/>
            <w:bCs/>
            <w:color w:val="000000"/>
            <w:szCs w:val="21"/>
          </w:rPr>
          <w:t>，</w:t>
        </w:r>
      </w:ins>
      <w:ins w:id="449" w:author="Peng Xu" w:date="2021-02-05T04:08:00Z">
        <w:r>
          <w:rPr>
            <w:rFonts w:ascii="宋体" w:hAnsi="宋体" w:hint="eastAsia"/>
            <w:bCs/>
            <w:color w:val="000000"/>
            <w:szCs w:val="21"/>
          </w:rPr>
          <w:t>其1B级K波段微波测距数据产品，即</w:t>
        </w:r>
      </w:ins>
      <w:ins w:id="450" w:author="Peng Xu" w:date="2021-02-05T04:09:00Z">
        <w:r>
          <w:rPr>
            <w:rFonts w:ascii="宋体" w:hAnsi="宋体" w:hint="eastAsia"/>
            <w:bCs/>
            <w:color w:val="000000"/>
            <w:szCs w:val="21"/>
          </w:rPr>
          <w:t>输入</w:t>
        </w:r>
      </w:ins>
      <w:ins w:id="451" w:author="Peng Xu" w:date="2021-02-05T04:08:00Z">
        <w:r>
          <w:rPr>
            <w:rFonts w:ascii="宋体" w:hAnsi="宋体" w:hint="eastAsia"/>
            <w:bCs/>
            <w:color w:val="000000"/>
            <w:szCs w:val="21"/>
          </w:rPr>
          <w:t>重力场反演</w:t>
        </w:r>
      </w:ins>
      <w:ins w:id="452" w:author="Peng Xu" w:date="2021-02-05T04:11:00Z">
        <w:r>
          <w:rPr>
            <w:rFonts w:ascii="宋体" w:hAnsi="宋体" w:hint="eastAsia"/>
            <w:bCs/>
            <w:color w:val="000000"/>
            <w:szCs w:val="21"/>
          </w:rPr>
          <w:t>处理流程</w:t>
        </w:r>
      </w:ins>
      <w:ins w:id="453" w:author="Peng Xu" w:date="2021-02-05T04:09:00Z">
        <w:r>
          <w:rPr>
            <w:rFonts w:ascii="宋体" w:hAnsi="宋体" w:hint="eastAsia"/>
            <w:bCs/>
            <w:color w:val="000000"/>
            <w:szCs w:val="21"/>
          </w:rPr>
          <w:t>的核心科学数据产品，</w:t>
        </w:r>
      </w:ins>
      <w:ins w:id="454" w:author="Peng Xu" w:date="2021-02-05T19:38:00Z">
        <w:r w:rsidR="00206954" w:rsidRPr="00893D2A" w:rsidDel="00072AE8">
          <w:rPr>
            <w:rFonts w:ascii="宋体" w:hAnsi="宋体"/>
            <w:bCs/>
            <w:color w:val="FF0000"/>
            <w:szCs w:val="21"/>
            <w:rPrChange w:id="455" w:author="Peng Xu" w:date="2021-02-05T20:49:00Z">
              <w:rPr>
                <w:rFonts w:ascii="宋体" w:hAnsi="宋体"/>
                <w:bCs/>
                <w:color w:val="000000"/>
                <w:szCs w:val="21"/>
              </w:rPr>
            </w:rPrChange>
          </w:rPr>
          <w:t xml:space="preserve"> </w:t>
        </w:r>
      </w:ins>
      <w:ins w:id="456" w:author="Peng Xu" w:date="2021-02-05T20:49:00Z">
        <w:r w:rsidR="00893D2A" w:rsidRPr="00893D2A">
          <w:rPr>
            <w:rFonts w:ascii="宋体" w:hAnsi="宋体" w:hint="eastAsia"/>
            <w:bCs/>
            <w:color w:val="FF0000"/>
            <w:szCs w:val="21"/>
            <w:rPrChange w:id="457" w:author="Peng Xu" w:date="2021-02-05T20:49:00Z">
              <w:rPr>
                <w:rFonts w:ascii="宋体" w:hAnsi="宋体" w:hint="eastAsia"/>
                <w:bCs/>
                <w:color w:val="000000"/>
                <w:szCs w:val="21"/>
              </w:rPr>
            </w:rPrChange>
          </w:rPr>
          <w:t>没写完没写完</w:t>
        </w:r>
        <w:r w:rsidR="00893D2A">
          <w:rPr>
            <w:rFonts w:ascii="宋体" w:hAnsi="宋体" w:hint="eastAsia"/>
            <w:bCs/>
            <w:color w:val="FF0000"/>
            <w:szCs w:val="21"/>
          </w:rPr>
          <w:t>。。</w:t>
        </w:r>
      </w:ins>
      <w:ins w:id="458" w:author="Peng Xu" w:date="2021-02-05T20:50:00Z">
        <w:r w:rsidR="00893D2A">
          <w:rPr>
            <w:rFonts w:ascii="宋体" w:hAnsi="宋体" w:hint="eastAsia"/>
            <w:bCs/>
            <w:color w:val="FF0000"/>
            <w:szCs w:val="21"/>
          </w:rPr>
          <w:t>。。。</w:t>
        </w:r>
      </w:ins>
      <w:del w:id="459" w:author="Peng Xu" w:date="2021-02-05T01:13:00Z">
        <w:r w:rsidR="00C72FFF" w:rsidRPr="00893D2A" w:rsidDel="00072AE8">
          <w:rPr>
            <w:rFonts w:ascii="宋体" w:hAnsi="宋体" w:hint="eastAsia"/>
            <w:bCs/>
            <w:color w:val="FF0000"/>
            <w:szCs w:val="21"/>
            <w:rPrChange w:id="460" w:author="Peng Xu" w:date="2021-02-05T20:49:00Z">
              <w:rPr>
                <w:rFonts w:ascii="宋体" w:hAnsi="宋体" w:hint="eastAsia"/>
                <w:bCs/>
                <w:color w:val="000000"/>
                <w:szCs w:val="21"/>
              </w:rPr>
            </w:rPrChange>
          </w:rPr>
          <w:delText>地球物理探测中重力信号探测的目标是天然地球重力场，地球内部物质的不均匀分布引起地球重力场变化。针对地球重力场的精确测定对于海洋学、水文学、冰川学、大地测量学与固体地球物理学至关重要。由于卫星重力测量的低成本、高覆盖与高效率等优点，其在众多重力测量方式中地位举足轻重。</w:delText>
        </w:r>
      </w:del>
    </w:p>
    <w:p w14:paraId="18588CB3" w14:textId="2E315696" w:rsidR="00C72FFF" w:rsidRPr="00893D2A" w:rsidDel="00416CF3" w:rsidRDefault="00C72FFF">
      <w:pPr>
        <w:ind w:firstLine="420"/>
        <w:rPr>
          <w:del w:id="461" w:author="Peng Xu" w:date="2021-02-05T01:50:00Z"/>
          <w:rFonts w:ascii="宋体" w:hAnsi="宋体"/>
          <w:bCs/>
          <w:color w:val="FF0000"/>
          <w:szCs w:val="21"/>
          <w:rPrChange w:id="462" w:author="Peng Xu" w:date="2021-02-05T20:49:00Z">
            <w:rPr>
              <w:del w:id="463" w:author="Peng Xu" w:date="2021-02-05T01:50:00Z"/>
              <w:rFonts w:ascii="宋体" w:hAnsi="宋体"/>
              <w:bCs/>
              <w:color w:val="000000"/>
              <w:szCs w:val="21"/>
            </w:rPr>
          </w:rPrChange>
        </w:rPr>
      </w:pPr>
      <w:del w:id="464" w:author="Peng Xu" w:date="2021-02-05T01:27:00Z">
        <w:r w:rsidRPr="00893D2A" w:rsidDel="00B11609">
          <w:rPr>
            <w:rFonts w:ascii="宋体" w:hAnsi="宋体"/>
            <w:bCs/>
            <w:color w:val="FF0000"/>
            <w:szCs w:val="21"/>
            <w:rPrChange w:id="465" w:author="Peng Xu" w:date="2021-02-05T20:49:00Z">
              <w:rPr>
                <w:rFonts w:ascii="宋体" w:hAnsi="宋体"/>
                <w:bCs/>
                <w:color w:val="000000"/>
                <w:szCs w:val="21"/>
              </w:rPr>
            </w:rPrChange>
          </w:rPr>
          <w:delText>自苏联于1957年发射第一颗人造卫星Sputnik-1以来，其轨道跟踪数据一直被用于开发地球重力场模型</w:delText>
        </w:r>
        <w:r w:rsidR="004079EE" w:rsidRPr="00893D2A" w:rsidDel="00B11609">
          <w:rPr>
            <w:rFonts w:ascii="宋体" w:hAnsi="宋体"/>
            <w:bCs/>
            <w:color w:val="FF0000"/>
            <w:szCs w:val="21"/>
            <w:rPrChange w:id="466" w:author="Peng Xu" w:date="2021-02-05T20:49:00Z">
              <w:rPr>
                <w:rFonts w:ascii="宋体" w:hAnsi="宋体"/>
                <w:bCs/>
                <w:color w:val="000000"/>
                <w:szCs w:val="21"/>
              </w:rPr>
            </w:rPrChange>
          </w:rPr>
          <w:fldChar w:fldCharType="begin"/>
        </w:r>
        <w:r w:rsidR="004079EE" w:rsidRPr="00893D2A" w:rsidDel="00B11609">
          <w:rPr>
            <w:rFonts w:ascii="宋体" w:hAnsi="宋体"/>
            <w:bCs/>
            <w:color w:val="FF0000"/>
            <w:szCs w:val="21"/>
            <w:rPrChange w:id="467" w:author="Peng Xu" w:date="2021-02-05T20:49:00Z">
              <w:rPr>
                <w:rFonts w:ascii="宋体" w:hAnsi="宋体"/>
                <w:bCs/>
                <w:color w:val="000000"/>
                <w:szCs w:val="21"/>
              </w:rPr>
            </w:rPrChange>
          </w:rPr>
          <w:delInstrText xml:space="preserve"> ADDIN ZOTERO_ITEM CSL_CITATION {"citationID":"dCT3IP86","properties":{"formattedCitation":"(VETTER\\uc0\\u31561{}, 1994)","plainCitation":"(VETTER等, 1994)","noteIndex":0},"citationItems":[{"id":153,"uris":["http://zotero.org/users/6467040/items/KNYSE55X"],"uri":["http://zotero.org/users/6467040/items/KNYSE55X"],"itemData":{"id":153,"type":"article-journal","container-title":"Astrodynamics 1993","page":"1233–1251","title":"A Historical Survey of Earth Gravitational Models Used in Astrodynamics from Sputnik and Transit to GPS and TOPEX","author":[{"family":"Vetter","given":"James R."},{"family":"Nerem","given":"R. Steve"},{"family":"Cefola","given":"Paul J."},{"family":"Hagar","given":"Hamilton"}],"issued":{"date-parts":[["1994"]]}}}],"schema":"https://github.com/citation-style-language/schema/raw/master/csl-citation.json"} </w:delInstrText>
        </w:r>
        <w:r w:rsidR="004079EE" w:rsidRPr="00893D2A" w:rsidDel="00B11609">
          <w:rPr>
            <w:rFonts w:ascii="宋体" w:hAnsi="宋体"/>
            <w:bCs/>
            <w:color w:val="FF0000"/>
            <w:szCs w:val="21"/>
            <w:rPrChange w:id="468" w:author="Peng Xu" w:date="2021-02-05T20:49:00Z">
              <w:rPr>
                <w:rFonts w:ascii="宋体" w:hAnsi="宋体"/>
                <w:bCs/>
                <w:color w:val="000000"/>
                <w:szCs w:val="21"/>
              </w:rPr>
            </w:rPrChange>
          </w:rPr>
          <w:fldChar w:fldCharType="separate"/>
        </w:r>
        <w:r w:rsidR="004079EE" w:rsidRPr="00893D2A" w:rsidDel="00B11609">
          <w:rPr>
            <w:rFonts w:ascii="宋体" w:hAnsi="宋体" w:cs="Times New Roman"/>
            <w:color w:val="FF0000"/>
            <w:kern w:val="0"/>
            <w:szCs w:val="24"/>
            <w:rPrChange w:id="469" w:author="Peng Xu" w:date="2021-02-05T20:49:00Z">
              <w:rPr>
                <w:rFonts w:ascii="宋体" w:hAnsi="宋体" w:cs="Times New Roman"/>
                <w:kern w:val="0"/>
                <w:szCs w:val="24"/>
              </w:rPr>
            </w:rPrChange>
          </w:rPr>
          <w:delText>(VETTER等, 1994)</w:delText>
        </w:r>
        <w:r w:rsidR="004079EE" w:rsidRPr="00893D2A" w:rsidDel="00B11609">
          <w:rPr>
            <w:rFonts w:ascii="宋体" w:hAnsi="宋体"/>
            <w:bCs/>
            <w:color w:val="FF0000"/>
            <w:szCs w:val="21"/>
            <w:rPrChange w:id="470" w:author="Peng Xu" w:date="2021-02-05T20:49:00Z">
              <w:rPr>
                <w:rFonts w:ascii="宋体" w:hAnsi="宋体"/>
                <w:bCs/>
                <w:color w:val="000000"/>
                <w:szCs w:val="21"/>
              </w:rPr>
            </w:rPrChange>
          </w:rPr>
          <w:fldChar w:fldCharType="end"/>
        </w:r>
        <w:r w:rsidRPr="00893D2A" w:rsidDel="00B11609">
          <w:rPr>
            <w:rFonts w:ascii="宋体" w:hAnsi="宋体"/>
            <w:bCs/>
            <w:color w:val="FF0000"/>
            <w:szCs w:val="21"/>
            <w:rPrChange w:id="471" w:author="Peng Xu" w:date="2021-02-05T20:49:00Z">
              <w:rPr>
                <w:rFonts w:ascii="宋体" w:hAnsi="宋体"/>
                <w:bCs/>
                <w:color w:val="000000"/>
                <w:szCs w:val="21"/>
              </w:rPr>
            </w:rPrChange>
          </w:rPr>
          <w:delText>。</w:delText>
        </w:r>
      </w:del>
      <w:del w:id="472" w:author="Peng Xu" w:date="2021-02-05T01:50:00Z">
        <w:r w:rsidRPr="00893D2A" w:rsidDel="00416CF3">
          <w:rPr>
            <w:rFonts w:ascii="宋体" w:hAnsi="宋体"/>
            <w:bCs/>
            <w:color w:val="FF0000"/>
            <w:szCs w:val="21"/>
            <w:rPrChange w:id="473" w:author="Peng Xu" w:date="2021-02-05T20:49:00Z">
              <w:rPr>
                <w:rFonts w:ascii="宋体" w:hAnsi="宋体"/>
                <w:bCs/>
                <w:color w:val="000000"/>
                <w:szCs w:val="21"/>
              </w:rPr>
            </w:rPrChange>
          </w:rPr>
          <w:delText>德国于2000年发射CHAMP卫星结合GPS数据采用高低卫卫跟踪模式反演地球重力场。由于地球重力信号随卫星轨道高度衰减，以上两种传统卫星重力测量模式无法提供足够的关于短波长重力信号的信息。因此，为显著提高重力信号测量精度，低低卫卫跟踪测量模式与重力梯度测量模式被提出。</w:delText>
        </w:r>
      </w:del>
    </w:p>
    <w:p w14:paraId="181A5EAF" w14:textId="49C84009" w:rsidR="00C72FFF" w:rsidRPr="00893D2A" w:rsidDel="00416CF3" w:rsidRDefault="00C72FFF">
      <w:pPr>
        <w:ind w:firstLine="420"/>
        <w:rPr>
          <w:del w:id="474" w:author="Peng Xu" w:date="2021-02-05T01:50:00Z"/>
          <w:rFonts w:ascii="宋体" w:hAnsi="宋体"/>
          <w:bCs/>
          <w:color w:val="FF0000"/>
          <w:szCs w:val="21"/>
          <w:rPrChange w:id="475" w:author="Peng Xu" w:date="2021-02-05T20:49:00Z">
            <w:rPr>
              <w:del w:id="476" w:author="Peng Xu" w:date="2021-02-05T01:50:00Z"/>
              <w:rFonts w:ascii="宋体" w:hAnsi="宋体"/>
              <w:bCs/>
              <w:color w:val="000000"/>
              <w:szCs w:val="21"/>
            </w:rPr>
          </w:rPrChange>
        </w:rPr>
      </w:pPr>
      <w:del w:id="477" w:author="Peng Xu" w:date="2021-02-05T01:50:00Z">
        <w:r w:rsidRPr="00893D2A" w:rsidDel="00416CF3">
          <w:rPr>
            <w:rFonts w:ascii="宋体" w:hAnsi="宋体"/>
            <w:bCs/>
            <w:color w:val="FF0000"/>
            <w:szCs w:val="21"/>
            <w:rPrChange w:id="478" w:author="Peng Xu" w:date="2021-02-05T20:49:00Z">
              <w:rPr>
                <w:rFonts w:ascii="宋体" w:hAnsi="宋体"/>
                <w:bCs/>
                <w:color w:val="000000"/>
                <w:szCs w:val="21"/>
              </w:rPr>
            </w:rPrChange>
          </w:rPr>
          <w:delText>低低卫卫跟踪模式利用对两颗低轨卫星的差分跟踪测量轨道扰动， 从而提供精确的长、中波长地球重力场模型。</w:delText>
        </w:r>
      </w:del>
    </w:p>
    <w:p w14:paraId="487D08BC" w14:textId="43767815" w:rsidR="00C72FFF" w:rsidRPr="00893D2A" w:rsidDel="001967DD" w:rsidRDefault="00C72FFF">
      <w:pPr>
        <w:ind w:firstLine="420"/>
        <w:rPr>
          <w:del w:id="479" w:author="Peng Xu" w:date="2021-02-05T03:44:00Z"/>
          <w:rFonts w:ascii="宋体" w:hAnsi="宋体"/>
          <w:bCs/>
          <w:color w:val="FF0000"/>
          <w:szCs w:val="21"/>
          <w:rPrChange w:id="480" w:author="Peng Xu" w:date="2021-02-05T20:49:00Z">
            <w:rPr>
              <w:del w:id="481" w:author="Peng Xu" w:date="2021-02-05T03:44:00Z"/>
              <w:rFonts w:ascii="宋体" w:hAnsi="宋体"/>
              <w:bCs/>
              <w:color w:val="000000"/>
              <w:szCs w:val="21"/>
            </w:rPr>
          </w:rPrChange>
        </w:rPr>
      </w:pPr>
      <w:del w:id="482" w:author="Peng Xu" w:date="2021-02-05T03:44:00Z">
        <w:r w:rsidRPr="00893D2A" w:rsidDel="001967DD">
          <w:rPr>
            <w:rFonts w:ascii="宋体" w:hAnsi="宋体"/>
            <w:bCs/>
            <w:color w:val="FF0000"/>
            <w:szCs w:val="21"/>
            <w:rPrChange w:id="483" w:author="Peng Xu" w:date="2021-02-05T20:49:00Z">
              <w:rPr>
                <w:rFonts w:ascii="宋体" w:hAnsi="宋体"/>
                <w:bCs/>
                <w:color w:val="000000"/>
                <w:szCs w:val="21"/>
              </w:rPr>
            </w:rPrChange>
          </w:rPr>
          <w:delText>双星星间距的变化可通过微波或激光干涉系统来确定，而高精度星间距的测量与处理是低低卫卫跟踪模式的核心任务，其数据处理精度直接影响整体卫星任务与反演所得重力场模型精度水平。</w:delText>
        </w:r>
      </w:del>
    </w:p>
    <w:p w14:paraId="32E99346" w14:textId="77777777" w:rsidR="001967DD" w:rsidRPr="00893D2A" w:rsidRDefault="001967DD">
      <w:pPr>
        <w:ind w:firstLine="420"/>
        <w:rPr>
          <w:ins w:id="484" w:author="Peng Xu" w:date="2021-02-05T03:44:00Z"/>
          <w:rFonts w:ascii="宋体" w:hAnsi="宋体"/>
          <w:bCs/>
          <w:color w:val="FF0000"/>
          <w:szCs w:val="21"/>
          <w:rPrChange w:id="485" w:author="Peng Xu" w:date="2021-02-05T20:49:00Z">
            <w:rPr>
              <w:ins w:id="486" w:author="Peng Xu" w:date="2021-02-05T03:44:00Z"/>
              <w:rFonts w:ascii="宋体" w:hAnsi="宋体"/>
              <w:bCs/>
              <w:color w:val="000000"/>
              <w:szCs w:val="21"/>
            </w:rPr>
          </w:rPrChange>
        </w:rPr>
      </w:pPr>
    </w:p>
    <w:p w14:paraId="7FC4F5C6" w14:textId="4F97FF01" w:rsidR="00C72FFF" w:rsidRPr="00C72FFF" w:rsidDel="00BB4CD2" w:rsidRDefault="00D74744">
      <w:pPr>
        <w:ind w:firstLine="420"/>
        <w:rPr>
          <w:del w:id="487" w:author="Peng Xu" w:date="2021-02-05T03:13:00Z"/>
          <w:rFonts w:ascii="宋体" w:hAnsi="宋体"/>
          <w:bCs/>
          <w:color w:val="000000"/>
          <w:szCs w:val="21"/>
        </w:rPr>
      </w:pPr>
      <w:del w:id="488" w:author="Peng Xu" w:date="2021-02-05T03:13:00Z">
        <w:r w:rsidDel="00BB4CD2">
          <w:rPr>
            <w:rFonts w:ascii="宋体" w:hAnsi="宋体"/>
            <w:bCs/>
            <w:color w:val="000000"/>
            <w:szCs w:val="21"/>
          </w:rPr>
          <w:delText>GRACE-FO</w:delText>
        </w:r>
        <w:r w:rsidR="00C72FFF" w:rsidRPr="00C72FFF" w:rsidDel="00BB4CD2">
          <w:rPr>
            <w:rFonts w:ascii="宋体" w:hAnsi="宋体"/>
            <w:bCs/>
            <w:color w:val="000000"/>
            <w:szCs w:val="21"/>
          </w:rPr>
          <w:delText>llow-</w:delText>
        </w:r>
        <w:r w:rsidR="000D3084" w:rsidDel="00BB4CD2">
          <w:rPr>
            <w:rFonts w:ascii="宋体" w:hAnsi="宋体"/>
            <w:bCs/>
            <w:color w:val="000000"/>
            <w:szCs w:val="21"/>
          </w:rPr>
          <w:delText>O</w:delText>
        </w:r>
        <w:r w:rsidR="00C72FFF" w:rsidRPr="00C72FFF" w:rsidDel="00BB4CD2">
          <w:rPr>
            <w:rFonts w:ascii="宋体" w:hAnsi="宋体"/>
            <w:bCs/>
            <w:color w:val="000000"/>
            <w:szCs w:val="21"/>
          </w:rPr>
          <w:delText>n(GRACE-FO)卫星任务作为GRACE卫星的延续，搭载的微波测距系统架构与GRACE相同，并且许多性能驱动组件都是按照与GRACE和GRAIL相同的规范构建的。不过为降低成本与性能风险并适应GRACE-FO其他星载传感器与计算组件，研究团队对微波测距系统进行了适当更新。GRACE-FO星载微波测距系统使用24GHZ的K频段微波和32GHz的Ka频段微波链路与卫星实时位置速度与时间信息测量瞬时星间距。</w:delText>
        </w:r>
      </w:del>
    </w:p>
    <w:p w14:paraId="725BBE49" w14:textId="6B3A4149" w:rsidR="00C72FFF" w:rsidDel="00206954" w:rsidRDefault="00C72FFF">
      <w:pPr>
        <w:ind w:firstLine="420"/>
        <w:rPr>
          <w:del w:id="489" w:author="Peng Xu" w:date="2021-02-05T19:38:00Z"/>
          <w:rFonts w:ascii="宋体" w:hAnsi="宋体"/>
          <w:bCs/>
          <w:color w:val="000000"/>
          <w:szCs w:val="21"/>
        </w:rPr>
      </w:pPr>
      <w:del w:id="490" w:author="Peng Xu" w:date="2021-02-05T19:38:00Z">
        <w:r w:rsidRPr="00A5361D" w:rsidDel="00206954">
          <w:rPr>
            <w:rFonts w:ascii="宋体" w:hAnsi="宋体"/>
            <w:bCs/>
            <w:color w:val="000000"/>
            <w:szCs w:val="21"/>
          </w:rPr>
          <w:delText>GRACE-FO微波测距系统关键性能指标见</w:delText>
        </w:r>
        <w:r w:rsidR="00890743" w:rsidDel="00206954">
          <w:rPr>
            <w:rFonts w:ascii="宋体" w:hAnsi="宋体"/>
            <w:bCs/>
            <w:color w:val="000000"/>
            <w:szCs w:val="21"/>
          </w:rPr>
          <w:fldChar w:fldCharType="begin"/>
        </w:r>
        <w:r w:rsidR="00890743" w:rsidDel="00206954">
          <w:rPr>
            <w:rFonts w:ascii="宋体" w:hAnsi="宋体"/>
            <w:bCs/>
            <w:color w:val="000000"/>
            <w:szCs w:val="21"/>
          </w:rPr>
          <w:delInstrText xml:space="preserve"> </w:delInstrText>
        </w:r>
        <w:r w:rsidR="00890743" w:rsidDel="00206954">
          <w:rPr>
            <w:rFonts w:ascii="宋体" w:hAnsi="宋体" w:hint="eastAsia"/>
            <w:bCs/>
            <w:color w:val="000000"/>
            <w:szCs w:val="21"/>
          </w:rPr>
          <w:delInstrText>REF _Ref61257279 \h</w:delInstrText>
        </w:r>
        <w:r w:rsidR="00890743" w:rsidDel="00206954">
          <w:rPr>
            <w:rFonts w:ascii="宋体" w:hAnsi="宋体"/>
            <w:bCs/>
            <w:color w:val="000000"/>
            <w:szCs w:val="21"/>
          </w:rPr>
          <w:delInstrText xml:space="preserve"> </w:delInstrText>
        </w:r>
        <w:r w:rsidR="00890743" w:rsidDel="00206954">
          <w:rPr>
            <w:rFonts w:ascii="宋体" w:hAnsi="宋体"/>
            <w:bCs/>
            <w:color w:val="000000"/>
            <w:szCs w:val="21"/>
          </w:rPr>
        </w:r>
        <w:r w:rsidR="00890743" w:rsidDel="00206954">
          <w:rPr>
            <w:rFonts w:ascii="宋体" w:hAnsi="宋体"/>
            <w:bCs/>
            <w:color w:val="000000"/>
            <w:szCs w:val="21"/>
          </w:rPr>
          <w:fldChar w:fldCharType="separate"/>
        </w:r>
        <w:r w:rsidR="008A5B02" w:rsidRPr="002A01D9" w:rsidDel="00206954">
          <w:rPr>
            <w:rFonts w:ascii="宋体" w:hAnsi="宋体"/>
          </w:rPr>
          <w:delText>表</w:delText>
        </w:r>
        <w:r w:rsidR="008A5B02" w:rsidRPr="002A01D9" w:rsidDel="00206954">
          <w:delText xml:space="preserve"> </w:delText>
        </w:r>
        <w:r w:rsidR="008A5B02" w:rsidDel="00206954">
          <w:rPr>
            <w:rFonts w:cs="Times New Roman"/>
            <w:noProof/>
          </w:rPr>
          <w:delText>1</w:delText>
        </w:r>
        <w:r w:rsidR="00890743" w:rsidDel="00206954">
          <w:rPr>
            <w:rFonts w:ascii="宋体" w:hAnsi="宋体"/>
            <w:bCs/>
            <w:color w:val="000000"/>
            <w:szCs w:val="21"/>
          </w:rPr>
          <w:fldChar w:fldCharType="end"/>
        </w:r>
        <w:r w:rsidRPr="00A5361D" w:rsidDel="00206954">
          <w:rPr>
            <w:rFonts w:ascii="宋体" w:hAnsi="宋体"/>
            <w:bCs/>
            <w:color w:val="000000"/>
            <w:szCs w:val="21"/>
          </w:rPr>
          <w:delText>。为了满足在几百公里范围内探测重力场信号的科学要求，测量精度必须控制在微米级，这对于24GHZ和32GHZ的测距信号来说，相当于大约</w:delText>
        </w:r>
      </w:del>
      <m:oMath>
        <m:sSup>
          <m:sSupPr>
            <m:ctrlPr>
              <w:del w:id="491" w:author="Peng Xu" w:date="2021-02-05T19:38:00Z">
                <w:rPr>
                  <w:rFonts w:ascii="Cambria Math" w:hAnsi="Cambria Math"/>
                  <w:bCs/>
                  <w:i/>
                  <w:color w:val="000000"/>
                  <w:szCs w:val="21"/>
                </w:rPr>
              </w:del>
            </m:ctrlPr>
          </m:sSupPr>
          <m:e>
            <m:r>
              <w:del w:id="492" w:author="Peng Xu" w:date="2021-02-05T19:38:00Z">
                <w:rPr>
                  <w:rFonts w:ascii="Cambria Math" w:hAnsi="Cambria Math"/>
                  <w:color w:val="000000"/>
                  <w:szCs w:val="21"/>
                </w:rPr>
                <m:t>10</m:t>
              </w:del>
            </m:r>
          </m:e>
          <m:sup>
            <m:r>
              <w:del w:id="493" w:author="Peng Xu" w:date="2021-02-05T19:38:00Z">
                <w:rPr>
                  <w:rFonts w:ascii="Cambria Math" w:hAnsi="Cambria Math"/>
                  <w:color w:val="000000"/>
                  <w:szCs w:val="21"/>
                </w:rPr>
                <m:t>-4</m:t>
              </w:del>
            </m:r>
          </m:sup>
        </m:sSup>
      </m:oMath>
      <w:del w:id="494" w:author="Peng Xu" w:date="2021-02-05T19:38:00Z">
        <w:r w:rsidRPr="00A5361D" w:rsidDel="00206954">
          <w:rPr>
            <w:rFonts w:ascii="宋体" w:hAnsi="宋体"/>
            <w:bCs/>
            <w:color w:val="000000"/>
            <w:szCs w:val="21"/>
          </w:rPr>
          <w:delText>个周期。此外，采样频率要求（至少）10赫兹以尽量减少误差，并可得到正确的插值时间。为反演得到精确重力场模型，还需将高精度星间微波相位信号转化为带偏星间距、星间变率与星间加速度，这一处理流程即为本文讨论内容。</w:delText>
        </w:r>
      </w:del>
    </w:p>
    <w:p w14:paraId="2A4FBC9D" w14:textId="77777777" w:rsidR="00890743" w:rsidRPr="00A5361D" w:rsidRDefault="00890743" w:rsidP="00A5361D">
      <w:pPr>
        <w:ind w:left="210" w:right="210" w:firstLine="420"/>
        <w:rPr>
          <w:rFonts w:ascii="宋体" w:hAnsi="宋体"/>
          <w:bCs/>
          <w:color w:val="000000"/>
          <w:szCs w:val="21"/>
        </w:rPr>
      </w:pPr>
    </w:p>
    <w:p w14:paraId="4D4CEEB0" w14:textId="7FFEC6D9" w:rsidR="009F772E" w:rsidRPr="002A01D9" w:rsidRDefault="000D3084" w:rsidP="000D3084">
      <w:pPr>
        <w:pStyle w:val="ad"/>
        <w:ind w:left="210" w:right="210" w:firstLine="400"/>
        <w:jc w:val="center"/>
        <w:rPr>
          <w:rFonts w:ascii="Times New Roman" w:hAnsi="Times New Roman" w:cs="Times New Roman"/>
        </w:rPr>
      </w:pPr>
      <w:bookmarkStart w:id="495" w:name="_Ref61257279"/>
      <w:r w:rsidRPr="002A01D9">
        <w:rPr>
          <w:rFonts w:ascii="宋体" w:eastAsia="宋体" w:hAnsi="宋体"/>
        </w:rPr>
        <w:t>表</w:t>
      </w:r>
      <w:r w:rsidRPr="002A01D9">
        <w:t xml:space="preserve"> </w:t>
      </w:r>
      <w:r w:rsidRPr="002A01D9">
        <w:rPr>
          <w:rFonts w:ascii="Times New Roman" w:hAnsi="Times New Roman" w:cs="Times New Roman"/>
        </w:rPr>
        <w:fldChar w:fldCharType="begin"/>
      </w:r>
      <w:r w:rsidRPr="002A01D9">
        <w:rPr>
          <w:rFonts w:ascii="Times New Roman" w:hAnsi="Times New Roman" w:cs="Times New Roman"/>
        </w:rPr>
        <w:instrText xml:space="preserve"> SEQ </w:instrText>
      </w:r>
      <w:r w:rsidRPr="002A01D9">
        <w:rPr>
          <w:rFonts w:ascii="Times New Roman" w:hAnsi="Times New Roman" w:cs="Times New Roman"/>
        </w:rPr>
        <w:instrText>表</w:instrText>
      </w:r>
      <w:r w:rsidRPr="002A01D9">
        <w:rPr>
          <w:rFonts w:ascii="Times New Roman" w:hAnsi="Times New Roman" w:cs="Times New Roman"/>
        </w:rPr>
        <w:instrText xml:space="preserve"> \* ARABIC </w:instrText>
      </w:r>
      <w:r w:rsidRPr="002A01D9">
        <w:rPr>
          <w:rFonts w:ascii="Times New Roman" w:hAnsi="Times New Roman" w:cs="Times New Roman"/>
        </w:rPr>
        <w:fldChar w:fldCharType="separate"/>
      </w:r>
      <w:r w:rsidR="00293D71">
        <w:rPr>
          <w:rFonts w:ascii="Times New Roman" w:hAnsi="Times New Roman" w:cs="Times New Roman"/>
          <w:noProof/>
        </w:rPr>
        <w:t>1</w:t>
      </w:r>
      <w:r w:rsidRPr="002A01D9">
        <w:rPr>
          <w:rFonts w:ascii="Times New Roman" w:hAnsi="Times New Roman" w:cs="Times New Roman"/>
        </w:rPr>
        <w:fldChar w:fldCharType="end"/>
      </w:r>
      <w:bookmarkEnd w:id="495"/>
      <w:r w:rsidRPr="002A01D9">
        <w:rPr>
          <w:rFonts w:ascii="Times New Roman" w:hAnsi="Times New Roman" w:cs="Times New Roman"/>
        </w:rPr>
        <w:t xml:space="preserve"> </w:t>
      </w:r>
      <w:r w:rsidR="00D74744">
        <w:rPr>
          <w:rFonts w:ascii="Times New Roman" w:hAnsi="Times New Roman" w:cs="Times New Roman"/>
        </w:rPr>
        <w:t>GRACE-FO</w:t>
      </w:r>
      <w:r w:rsidRPr="002A01D9">
        <w:rPr>
          <w:rFonts w:ascii="Times New Roman" w:hAnsi="Times New Roman" w:cs="Times New Roman" w:hint="eastAsia"/>
        </w:rPr>
        <w:t>微波测距系统指标</w:t>
      </w:r>
    </w:p>
    <w:p w14:paraId="3089C495" w14:textId="22A3473E" w:rsidR="000D3084" w:rsidRPr="002A01D9" w:rsidRDefault="000D3084" w:rsidP="000D3084">
      <w:pPr>
        <w:pStyle w:val="ad"/>
        <w:ind w:left="210" w:right="210" w:firstLine="400"/>
        <w:jc w:val="center"/>
        <w:rPr>
          <w:rFonts w:ascii="Times New Roman" w:hAnsi="Times New Roman" w:cs="Times New Roman"/>
        </w:rPr>
      </w:pPr>
      <w:r w:rsidRPr="002A01D9">
        <w:rPr>
          <w:rFonts w:ascii="Times New Roman" w:hAnsi="Times New Roman" w:cs="Times New Roman"/>
        </w:rPr>
        <w:t xml:space="preserve">Table </w:t>
      </w:r>
      <w:r w:rsidRPr="002A01D9">
        <w:rPr>
          <w:rFonts w:ascii="Times New Roman" w:hAnsi="Times New Roman" w:cs="Times New Roman"/>
        </w:rPr>
        <w:fldChar w:fldCharType="begin"/>
      </w:r>
      <w:r w:rsidRPr="002A01D9">
        <w:rPr>
          <w:rFonts w:ascii="Times New Roman" w:hAnsi="Times New Roman" w:cs="Times New Roman"/>
        </w:rPr>
        <w:instrText xml:space="preserve"> SEQ Table \* ARABIC </w:instrText>
      </w:r>
      <w:r w:rsidRPr="002A01D9">
        <w:rPr>
          <w:rFonts w:ascii="Times New Roman" w:hAnsi="Times New Roman" w:cs="Times New Roman"/>
        </w:rPr>
        <w:fldChar w:fldCharType="separate"/>
      </w:r>
      <w:r w:rsidR="00293D71">
        <w:rPr>
          <w:rFonts w:ascii="Times New Roman" w:hAnsi="Times New Roman" w:cs="Times New Roman"/>
          <w:noProof/>
        </w:rPr>
        <w:t>1</w:t>
      </w:r>
      <w:r w:rsidRPr="002A01D9">
        <w:rPr>
          <w:rFonts w:ascii="Times New Roman" w:hAnsi="Times New Roman" w:cs="Times New Roman"/>
        </w:rPr>
        <w:fldChar w:fldCharType="end"/>
      </w:r>
      <w:r w:rsidRPr="002A01D9">
        <w:rPr>
          <w:rFonts w:ascii="Times New Roman" w:hAnsi="Times New Roman" w:cs="Times New Roman"/>
        </w:rPr>
        <w:t xml:space="preserve"> </w:t>
      </w:r>
      <w:r w:rsidR="00805037" w:rsidRPr="002A01D9">
        <w:rPr>
          <w:rFonts w:ascii="Times New Roman" w:hAnsi="Times New Roman" w:cs="Times New Roman"/>
        </w:rPr>
        <w:t>R</w:t>
      </w:r>
      <w:r w:rsidR="00805037" w:rsidRPr="002A01D9">
        <w:rPr>
          <w:rFonts w:ascii="Times New Roman" w:hAnsi="Times New Roman" w:cs="Times New Roman" w:hint="eastAsia"/>
        </w:rPr>
        <w:t>equi</w:t>
      </w:r>
      <w:r w:rsidR="00805037" w:rsidRPr="002A01D9">
        <w:rPr>
          <w:rFonts w:ascii="Times New Roman" w:hAnsi="Times New Roman" w:cs="Times New Roman"/>
        </w:rPr>
        <w:t xml:space="preserve">rement of microwave ranging system of </w:t>
      </w:r>
      <w:r w:rsidR="00D74744">
        <w:rPr>
          <w:rFonts w:ascii="Times New Roman" w:hAnsi="Times New Roman" w:cs="Times New Roman"/>
        </w:rPr>
        <w:t>GRACE-FO</w:t>
      </w:r>
    </w:p>
    <w:tbl>
      <w:tblPr>
        <w:tblW w:w="0" w:type="auto"/>
        <w:tblCellMar>
          <w:left w:w="0" w:type="dxa"/>
          <w:right w:w="0" w:type="dxa"/>
        </w:tblCellMar>
        <w:tblLook w:val="04A0" w:firstRow="1" w:lastRow="0" w:firstColumn="1" w:lastColumn="0" w:noHBand="0" w:noVBand="1"/>
        <w:tblPrChange w:id="496" w:author="L Reuben" w:date="2021-02-19T17:33:00Z">
          <w:tblPr>
            <w:tblW w:w="0" w:type="auto"/>
            <w:tblCellMar>
              <w:left w:w="0" w:type="dxa"/>
              <w:right w:w="0" w:type="dxa"/>
            </w:tblCellMar>
            <w:tblLook w:val="04A0" w:firstRow="1" w:lastRow="0" w:firstColumn="1" w:lastColumn="0" w:noHBand="0" w:noVBand="1"/>
          </w:tblPr>
        </w:tblPrChange>
      </w:tblPr>
      <w:tblGrid>
        <w:gridCol w:w="2977"/>
        <w:gridCol w:w="5329"/>
        <w:tblGridChange w:id="497">
          <w:tblGrid>
            <w:gridCol w:w="4208"/>
            <w:gridCol w:w="4098"/>
          </w:tblGrid>
        </w:tblGridChange>
      </w:tblGrid>
      <w:tr w:rsidR="00805037" w:rsidRPr="002A01D9" w14:paraId="598A3C23" w14:textId="2AA818C9" w:rsidTr="00F72E39">
        <w:tc>
          <w:tcPr>
            <w:tcW w:w="2977" w:type="dxa"/>
            <w:tcBorders>
              <w:top w:val="single" w:sz="12" w:space="0" w:color="008000"/>
              <w:left w:val="nil"/>
              <w:bottom w:val="single" w:sz="8" w:space="0" w:color="008000"/>
              <w:right w:val="nil"/>
            </w:tcBorders>
            <w:shd w:val="clear" w:color="auto" w:fill="auto"/>
            <w:tcMar>
              <w:top w:w="0" w:type="dxa"/>
              <w:left w:w="108" w:type="dxa"/>
              <w:bottom w:w="0" w:type="dxa"/>
              <w:right w:w="108" w:type="dxa"/>
            </w:tcMar>
            <w:hideMark/>
            <w:tcPrChange w:id="498" w:author="L Reuben" w:date="2021-02-19T17:33:00Z">
              <w:tcPr>
                <w:tcW w:w="4208" w:type="dxa"/>
                <w:tcBorders>
                  <w:top w:val="single" w:sz="12" w:space="0" w:color="008000"/>
                  <w:left w:val="nil"/>
                  <w:bottom w:val="single" w:sz="8" w:space="0" w:color="008000"/>
                  <w:right w:val="nil"/>
                </w:tcBorders>
                <w:shd w:val="clear" w:color="auto" w:fill="auto"/>
                <w:tcMar>
                  <w:top w:w="0" w:type="dxa"/>
                  <w:left w:w="108" w:type="dxa"/>
                  <w:bottom w:w="0" w:type="dxa"/>
                  <w:right w:w="108" w:type="dxa"/>
                </w:tcMar>
                <w:hideMark/>
              </w:tcPr>
            </w:tcPrChange>
          </w:tcPr>
          <w:p w14:paraId="1B6DACC8" w14:textId="49980ADA" w:rsidR="00805037" w:rsidRPr="002A01D9" w:rsidRDefault="00805037" w:rsidP="00890743">
            <w:pPr>
              <w:widowControl/>
              <w:spacing w:line="270" w:lineRule="atLeast"/>
              <w:ind w:left="210" w:right="210" w:firstLine="361"/>
              <w:jc w:val="center"/>
              <w:rPr>
                <w:rFonts w:ascii="����" w:hAnsi="����" w:cs="宋体" w:hint="eastAsia"/>
                <w:b/>
                <w:bCs/>
                <w:kern w:val="0"/>
                <w:sz w:val="18"/>
                <w:szCs w:val="18"/>
              </w:rPr>
            </w:pPr>
            <w:r w:rsidRPr="002A01D9">
              <w:rPr>
                <w:rFonts w:ascii="����" w:hAnsi="����" w:cs="宋体" w:hint="eastAsia"/>
                <w:b/>
                <w:bCs/>
                <w:kern w:val="0"/>
                <w:sz w:val="18"/>
                <w:szCs w:val="18"/>
              </w:rPr>
              <w:t>关键参数</w:t>
            </w:r>
          </w:p>
        </w:tc>
        <w:tc>
          <w:tcPr>
            <w:tcW w:w="5329" w:type="dxa"/>
            <w:tcBorders>
              <w:top w:val="single" w:sz="12" w:space="0" w:color="008000"/>
              <w:left w:val="nil"/>
              <w:bottom w:val="single" w:sz="8" w:space="0" w:color="008000"/>
              <w:right w:val="nil"/>
            </w:tcBorders>
            <w:tcPrChange w:id="499" w:author="L Reuben" w:date="2021-02-19T17:33:00Z">
              <w:tcPr>
                <w:tcW w:w="4098" w:type="dxa"/>
                <w:tcBorders>
                  <w:top w:val="single" w:sz="12" w:space="0" w:color="008000"/>
                  <w:left w:val="nil"/>
                  <w:bottom w:val="single" w:sz="8" w:space="0" w:color="008000"/>
                  <w:right w:val="nil"/>
                </w:tcBorders>
              </w:tcPr>
            </w:tcPrChange>
          </w:tcPr>
          <w:p w14:paraId="0DCBA94B" w14:textId="68E5277B" w:rsidR="00805037" w:rsidRPr="002A01D9" w:rsidRDefault="00805037" w:rsidP="00890743">
            <w:pPr>
              <w:widowControl/>
              <w:spacing w:line="270" w:lineRule="atLeast"/>
              <w:ind w:left="210" w:right="210" w:firstLine="361"/>
              <w:jc w:val="center"/>
              <w:rPr>
                <w:rFonts w:ascii="����" w:hAnsi="����" w:cs="宋体" w:hint="eastAsia"/>
                <w:b/>
                <w:bCs/>
                <w:kern w:val="0"/>
                <w:sz w:val="18"/>
                <w:szCs w:val="18"/>
              </w:rPr>
            </w:pPr>
            <w:r w:rsidRPr="002A01D9">
              <w:rPr>
                <w:rFonts w:ascii="����" w:hAnsi="����" w:cs="宋体" w:hint="eastAsia"/>
                <w:b/>
                <w:bCs/>
                <w:kern w:val="0"/>
                <w:sz w:val="18"/>
                <w:szCs w:val="18"/>
              </w:rPr>
              <w:t>参数指标</w:t>
            </w:r>
          </w:p>
        </w:tc>
      </w:tr>
      <w:tr w:rsidR="00805037" w:rsidRPr="002A01D9" w14:paraId="237FDC81" w14:textId="592A66A8" w:rsidTr="00F72E39">
        <w:tc>
          <w:tcPr>
            <w:tcW w:w="2977" w:type="dxa"/>
            <w:tcBorders>
              <w:top w:val="nil"/>
              <w:left w:val="nil"/>
              <w:bottom w:val="nil"/>
              <w:right w:val="nil"/>
            </w:tcBorders>
            <w:shd w:val="clear" w:color="auto" w:fill="auto"/>
            <w:tcMar>
              <w:top w:w="0" w:type="dxa"/>
              <w:left w:w="108" w:type="dxa"/>
              <w:bottom w:w="0" w:type="dxa"/>
              <w:right w:w="108" w:type="dxa"/>
            </w:tcMar>
            <w:hideMark/>
            <w:tcPrChange w:id="500" w:author="L Reuben" w:date="2021-02-19T17:33:00Z">
              <w:tcPr>
                <w:tcW w:w="4208" w:type="dxa"/>
                <w:tcBorders>
                  <w:top w:val="nil"/>
                  <w:left w:val="nil"/>
                  <w:bottom w:val="nil"/>
                  <w:right w:val="nil"/>
                </w:tcBorders>
                <w:shd w:val="clear" w:color="auto" w:fill="auto"/>
                <w:tcMar>
                  <w:top w:w="0" w:type="dxa"/>
                  <w:left w:w="108" w:type="dxa"/>
                  <w:bottom w:w="0" w:type="dxa"/>
                  <w:right w:w="108" w:type="dxa"/>
                </w:tcMar>
                <w:hideMark/>
              </w:tcPr>
            </w:tcPrChange>
          </w:tcPr>
          <w:p w14:paraId="07919B93" w14:textId="1B4321E7" w:rsidR="00805037" w:rsidRDefault="001967DD" w:rsidP="00890743">
            <w:pPr>
              <w:widowControl/>
              <w:spacing w:line="270" w:lineRule="atLeast"/>
              <w:ind w:left="210" w:right="210" w:firstLine="360"/>
              <w:jc w:val="center"/>
              <w:rPr>
                <w:ins w:id="501" w:author="Peng Xu" w:date="2021-02-05T03:39:00Z"/>
                <w:rFonts w:ascii="����" w:hAnsi="����" w:cs="宋体" w:hint="eastAsia"/>
                <w:kern w:val="0"/>
                <w:sz w:val="18"/>
                <w:szCs w:val="18"/>
              </w:rPr>
            </w:pPr>
            <w:ins w:id="502" w:author="Peng Xu" w:date="2021-02-05T03:44:00Z">
              <w:r>
                <w:rPr>
                  <w:rFonts w:ascii="����" w:hAnsi="����" w:cs="宋体" w:hint="eastAsia"/>
                  <w:kern w:val="0"/>
                  <w:sz w:val="18"/>
                  <w:szCs w:val="18"/>
                </w:rPr>
                <w:t>KBR</w:t>
              </w:r>
              <w:r>
                <w:rPr>
                  <w:rFonts w:ascii="����" w:hAnsi="����" w:cs="宋体"/>
                  <w:kern w:val="0"/>
                  <w:sz w:val="18"/>
                  <w:szCs w:val="18"/>
                </w:rPr>
                <w:t xml:space="preserve"> </w:t>
              </w:r>
              <w:r>
                <w:rPr>
                  <w:rFonts w:ascii="����" w:hAnsi="����" w:cs="宋体" w:hint="eastAsia"/>
                  <w:kern w:val="0"/>
                  <w:sz w:val="18"/>
                  <w:szCs w:val="18"/>
                </w:rPr>
                <w:t>测距精度指标</w:t>
              </w:r>
            </w:ins>
            <w:del w:id="503" w:author="Peng Xu" w:date="2021-02-05T03:43:00Z">
              <w:r w:rsidR="00805037" w:rsidRPr="002A01D9" w:rsidDel="001967DD">
                <w:rPr>
                  <w:rFonts w:ascii="����" w:hAnsi="����" w:cs="宋体" w:hint="eastAsia"/>
                  <w:kern w:val="0"/>
                  <w:sz w:val="18"/>
                  <w:szCs w:val="18"/>
                </w:rPr>
                <w:delText>K/</w:delText>
              </w:r>
              <w:r w:rsidR="00805037" w:rsidRPr="002A01D9" w:rsidDel="001967DD">
                <w:rPr>
                  <w:rFonts w:ascii="����" w:hAnsi="����" w:cs="宋体"/>
                  <w:kern w:val="0"/>
                  <w:sz w:val="18"/>
                  <w:szCs w:val="18"/>
                </w:rPr>
                <w:delText>Ka</w:delText>
              </w:r>
              <w:r w:rsidR="00805037" w:rsidRPr="002A01D9" w:rsidDel="001967DD">
                <w:rPr>
                  <w:rFonts w:ascii="����" w:hAnsi="����" w:cs="宋体" w:hint="eastAsia"/>
                  <w:kern w:val="0"/>
                  <w:sz w:val="18"/>
                  <w:szCs w:val="18"/>
                </w:rPr>
                <w:delText>波段相位测量值</w:delText>
              </w:r>
            </w:del>
          </w:p>
          <w:p w14:paraId="6AA60680" w14:textId="77777777" w:rsidR="00CD09AA" w:rsidRDefault="00CD09AA" w:rsidP="00890743">
            <w:pPr>
              <w:widowControl/>
              <w:spacing w:line="270" w:lineRule="atLeast"/>
              <w:ind w:left="210" w:right="210" w:firstLine="360"/>
              <w:jc w:val="center"/>
              <w:rPr>
                <w:ins w:id="504" w:author="Peng Xu" w:date="2021-02-05T03:39:00Z"/>
                <w:rFonts w:ascii="����" w:hAnsi="����" w:cs="宋体" w:hint="eastAsia"/>
                <w:kern w:val="0"/>
                <w:sz w:val="18"/>
                <w:szCs w:val="18"/>
              </w:rPr>
            </w:pPr>
            <w:ins w:id="505" w:author="Peng Xu" w:date="2021-02-05T03:39:00Z">
              <w:r>
                <w:rPr>
                  <w:rFonts w:ascii="����" w:hAnsi="����" w:cs="宋体" w:hint="eastAsia"/>
                  <w:kern w:val="0"/>
                  <w:sz w:val="18"/>
                  <w:szCs w:val="18"/>
                </w:rPr>
                <w:t>载波相位噪声</w:t>
              </w:r>
            </w:ins>
          </w:p>
          <w:p w14:paraId="2E2EC0B2" w14:textId="3751273C" w:rsidR="00CD09AA" w:rsidRDefault="00CD09AA" w:rsidP="00890743">
            <w:pPr>
              <w:widowControl/>
              <w:spacing w:line="270" w:lineRule="atLeast"/>
              <w:ind w:left="210" w:right="210" w:firstLine="360"/>
              <w:jc w:val="center"/>
              <w:rPr>
                <w:ins w:id="506" w:author="Peng Xu" w:date="2021-02-05T03:42:00Z"/>
                <w:rFonts w:ascii="����" w:hAnsi="����" w:cs="宋体" w:hint="eastAsia"/>
                <w:kern w:val="0"/>
                <w:sz w:val="18"/>
                <w:szCs w:val="18"/>
              </w:rPr>
            </w:pPr>
            <w:ins w:id="507" w:author="Peng Xu" w:date="2021-02-05T03:40:00Z">
              <w:r>
                <w:rPr>
                  <w:rFonts w:ascii="����" w:hAnsi="����" w:cs="宋体" w:hint="eastAsia"/>
                  <w:kern w:val="0"/>
                  <w:sz w:val="18"/>
                  <w:szCs w:val="18"/>
                </w:rPr>
                <w:t>采样噪声</w:t>
              </w:r>
            </w:ins>
          </w:p>
          <w:p w14:paraId="3F5B0988" w14:textId="4B081F55" w:rsidR="001967DD" w:rsidRDefault="001967DD" w:rsidP="00890743">
            <w:pPr>
              <w:widowControl/>
              <w:spacing w:line="270" w:lineRule="atLeast"/>
              <w:ind w:left="210" w:right="210" w:firstLine="360"/>
              <w:jc w:val="center"/>
              <w:rPr>
                <w:ins w:id="508" w:author="Peng Xu" w:date="2021-02-05T03:40:00Z"/>
                <w:rFonts w:ascii="����" w:hAnsi="����" w:cs="宋体" w:hint="eastAsia"/>
                <w:kern w:val="0"/>
                <w:sz w:val="18"/>
                <w:szCs w:val="18"/>
              </w:rPr>
            </w:pPr>
            <w:ins w:id="509" w:author="Peng Xu" w:date="2021-02-05T03:42:00Z">
              <w:r>
                <w:rPr>
                  <w:rFonts w:ascii="����" w:hAnsi="����" w:cs="宋体" w:hint="eastAsia"/>
                  <w:kern w:val="0"/>
                  <w:sz w:val="18"/>
                  <w:szCs w:val="18"/>
                </w:rPr>
                <w:t>电离层</w:t>
              </w:r>
            </w:ins>
            <w:ins w:id="510" w:author="Peng Xu" w:date="2021-02-05T03:43:00Z">
              <w:r>
                <w:rPr>
                  <w:rFonts w:ascii="����" w:hAnsi="����" w:cs="宋体" w:hint="eastAsia"/>
                  <w:kern w:val="0"/>
                  <w:sz w:val="18"/>
                  <w:szCs w:val="18"/>
                </w:rPr>
                <w:t>矫正误差</w:t>
              </w:r>
            </w:ins>
          </w:p>
          <w:p w14:paraId="0AEA3862" w14:textId="64E16E4B" w:rsidR="00CD09AA" w:rsidRDefault="001967DD" w:rsidP="001967DD">
            <w:pPr>
              <w:widowControl/>
              <w:spacing w:line="270" w:lineRule="atLeast"/>
              <w:ind w:left="210" w:right="210" w:firstLine="360"/>
              <w:jc w:val="center"/>
              <w:rPr>
                <w:ins w:id="511" w:author="Peng Xu" w:date="2021-02-05T03:41:00Z"/>
                <w:rFonts w:ascii="����" w:hAnsi="����" w:cs="宋体" w:hint="eastAsia"/>
                <w:kern w:val="0"/>
                <w:sz w:val="18"/>
                <w:szCs w:val="18"/>
              </w:rPr>
            </w:pPr>
            <w:ins w:id="512" w:author="Peng Xu" w:date="2021-02-05T03:41:00Z">
              <w:r>
                <w:rPr>
                  <w:rFonts w:ascii="����" w:hAnsi="����" w:cs="宋体" w:hint="eastAsia"/>
                  <w:kern w:val="0"/>
                  <w:sz w:val="18"/>
                  <w:szCs w:val="18"/>
                </w:rPr>
                <w:t>光时矫正误差</w:t>
              </w:r>
            </w:ins>
          </w:p>
          <w:p w14:paraId="7F455FF9" w14:textId="49EFE011" w:rsidR="001967DD" w:rsidRPr="002A01D9" w:rsidRDefault="001967DD" w:rsidP="000B2054">
            <w:pPr>
              <w:widowControl/>
              <w:spacing w:line="270" w:lineRule="atLeast"/>
              <w:ind w:left="210" w:right="210" w:firstLine="360"/>
              <w:jc w:val="center"/>
              <w:rPr>
                <w:rFonts w:ascii="����" w:hAnsi="����" w:cs="宋体" w:hint="eastAsia"/>
                <w:kern w:val="0"/>
                <w:sz w:val="18"/>
                <w:szCs w:val="18"/>
              </w:rPr>
            </w:pPr>
            <w:ins w:id="513" w:author="Peng Xu" w:date="2021-02-05T03:41:00Z">
              <w:r>
                <w:rPr>
                  <w:rFonts w:ascii="����" w:hAnsi="����" w:cs="宋体" w:hint="eastAsia"/>
                  <w:kern w:val="0"/>
                  <w:sz w:val="18"/>
                  <w:szCs w:val="18"/>
                </w:rPr>
                <w:t>相位中心矫正误差</w:t>
              </w:r>
            </w:ins>
          </w:p>
        </w:tc>
        <w:tc>
          <w:tcPr>
            <w:tcW w:w="5329" w:type="dxa"/>
            <w:tcBorders>
              <w:top w:val="nil"/>
              <w:left w:val="nil"/>
              <w:bottom w:val="nil"/>
              <w:right w:val="nil"/>
            </w:tcBorders>
            <w:tcPrChange w:id="514" w:author="L Reuben" w:date="2021-02-19T17:33:00Z">
              <w:tcPr>
                <w:tcW w:w="4098" w:type="dxa"/>
                <w:tcBorders>
                  <w:top w:val="nil"/>
                  <w:left w:val="nil"/>
                  <w:bottom w:val="nil"/>
                  <w:right w:val="nil"/>
                </w:tcBorders>
              </w:tcPr>
            </w:tcPrChange>
          </w:tcPr>
          <w:p w14:paraId="138943B7" w14:textId="6E34B0A5" w:rsidR="001967DD" w:rsidRPr="006A343D" w:rsidRDefault="006A343D" w:rsidP="00890743">
            <w:pPr>
              <w:widowControl/>
              <w:spacing w:line="270" w:lineRule="atLeast"/>
              <w:ind w:left="210" w:right="210" w:firstLine="360"/>
              <w:jc w:val="center"/>
              <w:rPr>
                <w:ins w:id="515" w:author="Peng Xu" w:date="2021-02-05T03:44:00Z"/>
                <w:rFonts w:ascii="����" w:hAnsi="����" w:cs="宋体" w:hint="eastAsia"/>
                <w:color w:val="000000" w:themeColor="text1"/>
                <w:kern w:val="0"/>
                <w:sz w:val="18"/>
                <w:szCs w:val="18"/>
                <w:rPrChange w:id="516" w:author="L Reuben" w:date="2021-02-19T17:29:00Z">
                  <w:rPr>
                    <w:ins w:id="517" w:author="Peng Xu" w:date="2021-02-05T03:44:00Z"/>
                    <w:rFonts w:ascii="����" w:hAnsi="����" w:cs="宋体" w:hint="eastAsia"/>
                    <w:kern w:val="0"/>
                    <w:sz w:val="18"/>
                    <w:szCs w:val="18"/>
                  </w:rPr>
                </w:rPrChange>
              </w:rPr>
            </w:pPr>
            <w:ins w:id="518" w:author="L Reuben" w:date="2021-02-19T17:29:00Z">
              <w:r w:rsidRPr="006A343D">
                <w:rPr>
                  <w:rFonts w:ascii="����" w:hAnsi="����" w:cs="宋体" w:hint="eastAsia"/>
                  <w:color w:val="000000" w:themeColor="text1"/>
                  <w:kern w:val="0"/>
                  <w:sz w:val="18"/>
                  <w:szCs w:val="18"/>
                  <w:rPrChange w:id="519" w:author="L Reuben" w:date="2021-02-19T17:29:00Z">
                    <w:rPr>
                      <w:rFonts w:ascii="����" w:hAnsi="����" w:cs="宋体" w:hint="eastAsia"/>
                      <w:color w:val="FF0000"/>
                      <w:kern w:val="0"/>
                      <w:sz w:val="18"/>
                      <w:szCs w:val="18"/>
                    </w:rPr>
                  </w:rPrChange>
                </w:rPr>
                <w:t>1</w:t>
              </w:r>
            </w:ins>
            <m:oMath>
              <m:r>
                <m:rPr>
                  <m:sty m:val="p"/>
                </m:rPr>
                <w:rPr>
                  <w:rFonts w:ascii="Cambria Math" w:hAnsi="Cambria Math" w:cs="宋体"/>
                  <w:color w:val="000000" w:themeColor="text1"/>
                  <w:kern w:val="0"/>
                  <w:sz w:val="18"/>
                  <w:szCs w:val="18"/>
                  <w:rPrChange w:id="520" w:author="L Reuben" w:date="2021-02-19T17:29:00Z">
                    <w:rPr>
                      <w:rFonts w:ascii="Cambria Math" w:hAnsi="Cambria Math" w:cs="宋体"/>
                      <w:color w:val="FF0000"/>
                      <w:kern w:val="0"/>
                      <w:sz w:val="18"/>
                      <w:szCs w:val="18"/>
                    </w:rPr>
                  </w:rPrChange>
                </w:rPr>
                <m:t>μ</m:t>
              </m:r>
              <m:r>
                <w:ins w:id="521" w:author="L Reuben" w:date="2021-02-19T17:29:00Z">
                  <w:rPr>
                    <w:rFonts w:ascii="Cambria Math" w:hAnsi="Cambria Math" w:cs="宋体"/>
                    <w:color w:val="000000" w:themeColor="text1"/>
                    <w:kern w:val="0"/>
                    <w:sz w:val="18"/>
                    <w:szCs w:val="18"/>
                    <w:rPrChange w:id="522" w:author="L Reuben" w:date="2021-02-19T17:29:00Z">
                      <w:rPr>
                        <w:rFonts w:ascii="Cambria Math" w:hAnsi="Cambria Math" w:cs="宋体"/>
                        <w:color w:val="FF0000"/>
                        <w:kern w:val="0"/>
                        <w:sz w:val="18"/>
                        <w:szCs w:val="18"/>
                      </w:rPr>
                    </w:rPrChange>
                  </w:rPr>
                  <m:t>m</m:t>
                </w:ins>
              </m:r>
            </m:oMath>
            <w:ins w:id="523" w:author="Peng Xu" w:date="2021-02-05T03:44:00Z">
              <w:del w:id="524" w:author="L Reuben" w:date="2021-02-19T17:29:00Z">
                <w:r w:rsidR="001967DD" w:rsidRPr="006A343D" w:rsidDel="006A343D">
                  <w:rPr>
                    <w:rFonts w:ascii="����" w:hAnsi="����" w:cs="宋体" w:hint="eastAsia"/>
                    <w:color w:val="000000" w:themeColor="text1"/>
                    <w:kern w:val="0"/>
                    <w:sz w:val="18"/>
                    <w:szCs w:val="18"/>
                    <w:rPrChange w:id="525" w:author="L Reuben" w:date="2021-02-19T17:29:00Z">
                      <w:rPr>
                        <w:rFonts w:ascii="����" w:hAnsi="����" w:cs="宋体" w:hint="eastAsia"/>
                        <w:kern w:val="0"/>
                        <w:sz w:val="18"/>
                        <w:szCs w:val="18"/>
                      </w:rPr>
                    </w:rPrChange>
                  </w:rPr>
                  <w:delText>？？</w:delText>
                </w:r>
              </w:del>
            </w:ins>
          </w:p>
          <w:p w14:paraId="33AD061A" w14:textId="616E5457" w:rsidR="00CD09AA" w:rsidRPr="003F7D62" w:rsidRDefault="00CB2B6C" w:rsidP="00890743">
            <w:pPr>
              <w:widowControl/>
              <w:spacing w:line="270" w:lineRule="atLeast"/>
              <w:ind w:left="210" w:right="210" w:firstLine="360"/>
              <w:jc w:val="center"/>
              <w:rPr>
                <w:ins w:id="526" w:author="Peng Xu" w:date="2021-02-05T03:40:00Z"/>
                <w:rFonts w:ascii="����" w:hAnsi="����" w:cs="宋体" w:hint="eastAsia"/>
                <w:color w:val="FF0000"/>
                <w:kern w:val="0"/>
                <w:sz w:val="18"/>
                <w:szCs w:val="18"/>
                <w:rPrChange w:id="527" w:author="Peng Xu" w:date="2021-02-05T04:20:00Z">
                  <w:rPr>
                    <w:ins w:id="528" w:author="Peng Xu" w:date="2021-02-05T03:40:00Z"/>
                    <w:rFonts w:ascii="����" w:hAnsi="����" w:cs="宋体" w:hint="eastAsia"/>
                    <w:kern w:val="0"/>
                    <w:sz w:val="18"/>
                    <w:szCs w:val="18"/>
                  </w:rPr>
                </w:rPrChange>
              </w:rPr>
            </w:pPr>
            <w:ins w:id="529" w:author="L Reuben" w:date="2021-02-19T17:35:00Z">
              <w:r>
                <w:rPr>
                  <w:rFonts w:ascii="����" w:hAnsi="����" w:cs="宋体" w:hint="eastAsia"/>
                  <w:color w:val="000000" w:themeColor="text1"/>
                  <w:kern w:val="0"/>
                  <w:sz w:val="18"/>
                  <w:szCs w:val="18"/>
                </w:rPr>
                <w:t>低于</w:t>
              </w:r>
            </w:ins>
            <w:del w:id="530" w:author="Peng Xu" w:date="2021-02-05T03:44:00Z">
              <w:r w:rsidR="00805037" w:rsidRPr="00F72E39" w:rsidDel="001967DD">
                <w:rPr>
                  <w:rFonts w:ascii="����" w:hAnsi="����" w:cs="宋体" w:hint="eastAsia"/>
                  <w:color w:val="000000" w:themeColor="text1"/>
                  <w:kern w:val="0"/>
                  <w:sz w:val="18"/>
                  <w:szCs w:val="18"/>
                  <w:rPrChange w:id="531" w:author="L Reuben" w:date="2021-02-19T17:33:00Z">
                    <w:rPr>
                      <w:rFonts w:ascii="����" w:hAnsi="����" w:cs="宋体" w:hint="eastAsia"/>
                      <w:kern w:val="0"/>
                      <w:sz w:val="18"/>
                      <w:szCs w:val="18"/>
                    </w:rPr>
                  </w:rPrChange>
                </w:rPr>
                <w:delText>采样频率为</w:delText>
              </w:r>
              <w:r w:rsidR="00805037" w:rsidRPr="00F72E39" w:rsidDel="001967DD">
                <w:rPr>
                  <w:rFonts w:ascii="����" w:hAnsi="����" w:cs="宋体" w:hint="eastAsia"/>
                  <w:color w:val="000000" w:themeColor="text1"/>
                  <w:kern w:val="0"/>
                  <w:sz w:val="18"/>
                  <w:szCs w:val="18"/>
                  <w:rPrChange w:id="532" w:author="L Reuben" w:date="2021-02-19T17:33:00Z">
                    <w:rPr>
                      <w:rFonts w:ascii="����" w:hAnsi="����" w:cs="宋体" w:hint="eastAsia"/>
                      <w:kern w:val="0"/>
                      <w:sz w:val="18"/>
                      <w:szCs w:val="18"/>
                    </w:rPr>
                  </w:rPrChange>
                </w:rPr>
                <w:delText>10Hz</w:delText>
              </w:r>
              <w:r w:rsidR="00805037" w:rsidRPr="00F72E39" w:rsidDel="001967DD">
                <w:rPr>
                  <w:rFonts w:ascii="����" w:hAnsi="����" w:cs="宋体" w:hint="eastAsia"/>
                  <w:color w:val="000000" w:themeColor="text1"/>
                  <w:kern w:val="0"/>
                  <w:sz w:val="18"/>
                  <w:szCs w:val="18"/>
                  <w:rPrChange w:id="533" w:author="L Reuben" w:date="2021-02-19T17:33:00Z">
                    <w:rPr>
                      <w:rFonts w:ascii="����" w:hAnsi="����" w:cs="宋体" w:hint="eastAsia"/>
                      <w:kern w:val="0"/>
                      <w:sz w:val="18"/>
                      <w:szCs w:val="18"/>
                    </w:rPr>
                  </w:rPrChange>
                </w:rPr>
                <w:delText>，精度为</w:delText>
              </w:r>
            </w:del>
            <m:oMath>
              <m:sSup>
                <m:sSupPr>
                  <m:ctrlPr>
                    <w:del w:id="534" w:author="Peng Xu" w:date="2021-02-05T03:44:00Z">
                      <w:rPr>
                        <w:rFonts w:ascii="Cambria Math" w:hAnsi="Cambria Math" w:cs="宋体"/>
                        <w:i/>
                        <w:color w:val="000000" w:themeColor="text1"/>
                        <w:kern w:val="0"/>
                        <w:sz w:val="18"/>
                        <w:szCs w:val="18"/>
                      </w:rPr>
                    </w:del>
                  </m:ctrlPr>
                </m:sSupPr>
                <m:e>
                  <m:r>
                    <w:del w:id="535" w:author="Peng Xu" w:date="2021-02-05T03:44:00Z">
                      <w:rPr>
                        <w:rFonts w:ascii="Cambria Math" w:hAnsi="Cambria Math" w:cs="宋体"/>
                        <w:color w:val="000000" w:themeColor="text1"/>
                        <w:kern w:val="0"/>
                        <w:sz w:val="18"/>
                        <w:szCs w:val="18"/>
                        <w:rPrChange w:id="536" w:author="L Reuben" w:date="2021-02-19T17:33:00Z">
                          <w:rPr>
                            <w:rFonts w:ascii="Cambria Math" w:hAnsi="Cambria Math" w:cs="宋体"/>
                            <w:kern w:val="0"/>
                            <w:sz w:val="18"/>
                            <w:szCs w:val="18"/>
                          </w:rPr>
                        </w:rPrChange>
                      </w:rPr>
                      <m:t>10</m:t>
                    </w:del>
                  </m:r>
                </m:e>
                <m:sup>
                  <m:r>
                    <w:del w:id="537" w:author="Peng Xu" w:date="2021-02-05T03:44:00Z">
                      <w:rPr>
                        <w:rFonts w:ascii="Cambria Math" w:hAnsi="Cambria Math" w:cs="宋体"/>
                        <w:color w:val="000000" w:themeColor="text1"/>
                        <w:kern w:val="0"/>
                        <w:sz w:val="18"/>
                        <w:szCs w:val="18"/>
                        <w:rPrChange w:id="538" w:author="L Reuben" w:date="2021-02-19T17:33:00Z">
                          <w:rPr>
                            <w:rFonts w:ascii="Cambria Math" w:hAnsi="Cambria Math" w:cs="宋体"/>
                            <w:kern w:val="0"/>
                            <w:sz w:val="18"/>
                            <w:szCs w:val="18"/>
                          </w:rPr>
                        </w:rPrChange>
                      </w:rPr>
                      <m:t>-4</m:t>
                    </w:del>
                  </m:r>
                </m:sup>
              </m:sSup>
            </m:oMath>
            <w:del w:id="539" w:author="Peng Xu" w:date="2021-02-05T03:44:00Z">
              <w:r w:rsidR="00890743" w:rsidRPr="00F72E39" w:rsidDel="001967DD">
                <w:rPr>
                  <w:rFonts w:ascii="����" w:hAnsi="����" w:cs="宋体" w:hint="eastAsia"/>
                  <w:color w:val="000000" w:themeColor="text1"/>
                  <w:kern w:val="0"/>
                  <w:sz w:val="18"/>
                  <w:szCs w:val="18"/>
                  <w:rPrChange w:id="540" w:author="L Reuben" w:date="2021-02-19T17:33:00Z">
                    <w:rPr>
                      <w:rFonts w:ascii="����" w:hAnsi="����" w:cs="宋体" w:hint="eastAsia"/>
                      <w:kern w:val="0"/>
                      <w:sz w:val="18"/>
                      <w:szCs w:val="18"/>
                    </w:rPr>
                  </w:rPrChange>
                </w:rPr>
                <w:delText>周</w:delText>
              </w:r>
            </w:del>
            <w:del w:id="541" w:author="Peng Xu" w:date="2021-02-05T03:37:00Z">
              <w:r w:rsidR="00890743" w:rsidRPr="00F72E39" w:rsidDel="00CD09AA">
                <w:rPr>
                  <w:rFonts w:ascii="����" w:hAnsi="����" w:cs="宋体" w:hint="eastAsia"/>
                  <w:color w:val="000000" w:themeColor="text1"/>
                  <w:kern w:val="0"/>
                  <w:sz w:val="18"/>
                  <w:szCs w:val="18"/>
                  <w:rPrChange w:id="542" w:author="L Reuben" w:date="2021-02-19T17:33:00Z">
                    <w:rPr>
                      <w:rFonts w:ascii="����" w:hAnsi="����" w:cs="宋体" w:hint="eastAsia"/>
                      <w:kern w:val="0"/>
                      <w:sz w:val="18"/>
                      <w:szCs w:val="18"/>
                    </w:rPr>
                  </w:rPrChange>
                </w:rPr>
                <w:delText>期</w:delText>
              </w:r>
            </w:del>
            <m:oMath>
              <m:sSup>
                <m:sSupPr>
                  <m:ctrlPr>
                    <w:ins w:id="543" w:author="L Reuben" w:date="2021-02-19T17:32:00Z">
                      <w:rPr>
                        <w:rFonts w:ascii="Cambria Math" w:hAnsi="Cambria Math" w:cs="宋体"/>
                        <w:i/>
                        <w:color w:val="000000" w:themeColor="text1"/>
                        <w:kern w:val="0"/>
                        <w:sz w:val="18"/>
                        <w:szCs w:val="18"/>
                      </w:rPr>
                    </w:ins>
                  </m:ctrlPr>
                </m:sSupPr>
                <m:e>
                  <m:r>
                    <w:ins w:id="544" w:author="L Reuben" w:date="2021-02-19T17:32:00Z">
                      <w:rPr>
                        <w:rFonts w:ascii="Cambria Math" w:hAnsi="Cambria Math" w:cs="宋体"/>
                        <w:color w:val="000000" w:themeColor="text1"/>
                        <w:kern w:val="0"/>
                        <w:sz w:val="18"/>
                        <w:szCs w:val="18"/>
                        <w:rPrChange w:id="545" w:author="L Reuben" w:date="2021-02-19T17:33:00Z">
                          <w:rPr>
                            <w:rFonts w:ascii="Cambria Math" w:hAnsi="Cambria Math" w:cs="宋体"/>
                            <w:color w:val="FF0000"/>
                            <w:kern w:val="0"/>
                            <w:sz w:val="18"/>
                            <w:szCs w:val="18"/>
                          </w:rPr>
                        </w:rPrChange>
                      </w:rPr>
                      <m:t>10</m:t>
                    </w:ins>
                  </m:r>
                </m:e>
                <m:sup>
                  <m:r>
                    <w:ins w:id="546" w:author="L Reuben" w:date="2021-02-19T17:32:00Z">
                      <w:rPr>
                        <w:rFonts w:ascii="Cambria Math" w:hAnsi="Cambria Math" w:cs="宋体"/>
                        <w:color w:val="000000" w:themeColor="text1"/>
                        <w:kern w:val="0"/>
                        <w:sz w:val="18"/>
                        <w:szCs w:val="18"/>
                        <w:rPrChange w:id="547" w:author="L Reuben" w:date="2021-02-19T17:33:00Z">
                          <w:rPr>
                            <w:rFonts w:ascii="Cambria Math" w:hAnsi="Cambria Math" w:cs="宋体"/>
                            <w:color w:val="FF0000"/>
                            <w:kern w:val="0"/>
                            <w:sz w:val="18"/>
                            <w:szCs w:val="18"/>
                          </w:rPr>
                        </w:rPrChange>
                      </w:rPr>
                      <m:t>-6</m:t>
                    </w:ins>
                  </m:r>
                </m:sup>
              </m:sSup>
              <m:r>
                <m:rPr>
                  <m:sty m:val="p"/>
                </m:rPr>
                <w:rPr>
                  <w:rFonts w:ascii="Cambria Math" w:hAnsi="Cambria Math" w:cs="宋体"/>
                  <w:color w:val="000000" w:themeColor="text1"/>
                  <w:kern w:val="0"/>
                  <w:sz w:val="18"/>
                  <w:szCs w:val="18"/>
                  <w:rPrChange w:id="548" w:author="L Reuben" w:date="2021-02-19T17:33:00Z">
                    <w:rPr>
                      <w:rFonts w:ascii="Cambria Math" w:hAnsi="Cambria Math" w:cs="宋体"/>
                      <w:color w:val="FF0000"/>
                      <w:kern w:val="0"/>
                      <w:sz w:val="18"/>
                      <w:szCs w:val="18"/>
                    </w:rPr>
                  </w:rPrChange>
                </w:rPr>
                <m:t>⋅</m:t>
              </m:r>
              <m:rad>
                <m:radPr>
                  <m:degHide m:val="1"/>
                  <m:ctrlPr>
                    <w:rPr>
                      <w:rFonts w:ascii="Cambria Math" w:hAnsi="Cambria Math" w:cs="宋体"/>
                      <w:color w:val="000000" w:themeColor="text1"/>
                      <w:kern w:val="0"/>
                      <w:sz w:val="18"/>
                      <w:szCs w:val="18"/>
                    </w:rPr>
                  </m:ctrlPr>
                </m:radPr>
                <m:deg>
                  <m:ctrlPr>
                    <w:rPr>
                      <w:rFonts w:ascii="Cambria Math" w:hAnsi="Cambria Math" w:cs="宋体"/>
                      <w:i/>
                      <w:color w:val="000000" w:themeColor="text1"/>
                      <w:kern w:val="0"/>
                      <w:sz w:val="18"/>
                      <w:szCs w:val="18"/>
                    </w:rPr>
                  </m:ctrlPr>
                </m:deg>
                <m:e>
                  <m:r>
                    <w:ins w:id="549" w:author="L Reuben" w:date="2021-02-19T17:32:00Z">
                      <w:rPr>
                        <w:rFonts w:ascii="Cambria Math" w:hAnsi="Cambria Math" w:cs="宋体"/>
                        <w:color w:val="000000" w:themeColor="text1"/>
                        <w:kern w:val="0"/>
                        <w:sz w:val="18"/>
                        <w:szCs w:val="18"/>
                        <w:rPrChange w:id="550" w:author="L Reuben" w:date="2021-02-19T17:33:00Z">
                          <w:rPr>
                            <w:rFonts w:ascii="Cambria Math" w:hAnsi="Cambria Math" w:cs="宋体"/>
                            <w:color w:val="FF0000"/>
                            <w:kern w:val="0"/>
                            <w:sz w:val="18"/>
                            <w:szCs w:val="18"/>
                          </w:rPr>
                        </w:rPrChange>
                      </w:rPr>
                      <m:t>1+</m:t>
                    </w:ins>
                  </m:r>
                  <m:sSup>
                    <m:sSupPr>
                      <m:ctrlPr>
                        <w:ins w:id="551" w:author="L Reuben" w:date="2021-02-19T17:32:00Z">
                          <w:rPr>
                            <w:rFonts w:ascii="Cambria Math" w:hAnsi="Cambria Math" w:cs="宋体"/>
                            <w:i/>
                            <w:color w:val="000000" w:themeColor="text1"/>
                            <w:kern w:val="0"/>
                            <w:sz w:val="18"/>
                            <w:szCs w:val="18"/>
                          </w:rPr>
                        </w:ins>
                      </m:ctrlPr>
                    </m:sSupPr>
                    <m:e>
                      <m:d>
                        <m:dPr>
                          <m:ctrlPr>
                            <w:ins w:id="552" w:author="L Reuben" w:date="2021-02-19T17:32:00Z">
                              <w:rPr>
                                <w:rFonts w:ascii="Cambria Math" w:hAnsi="Cambria Math" w:cs="宋体"/>
                                <w:i/>
                                <w:color w:val="000000" w:themeColor="text1"/>
                                <w:kern w:val="0"/>
                                <w:sz w:val="18"/>
                                <w:szCs w:val="18"/>
                              </w:rPr>
                            </w:ins>
                          </m:ctrlPr>
                        </m:dPr>
                        <m:e>
                          <m:f>
                            <m:fPr>
                              <m:ctrlPr>
                                <w:rPr>
                                  <w:rFonts w:ascii="Cambria Math" w:hAnsi="Cambria Math" w:cs="宋体"/>
                                  <w:color w:val="000000" w:themeColor="text1"/>
                                  <w:kern w:val="0"/>
                                  <w:sz w:val="18"/>
                                  <w:szCs w:val="18"/>
                                </w:rPr>
                              </m:ctrlPr>
                            </m:fPr>
                            <m:num>
                              <m:r>
                                <w:ins w:id="553" w:author="L Reuben" w:date="2021-02-19T17:32:00Z">
                                  <w:rPr>
                                    <w:rFonts w:ascii="Cambria Math" w:hAnsi="Cambria Math" w:cs="宋体"/>
                                    <w:color w:val="000000" w:themeColor="text1"/>
                                    <w:kern w:val="0"/>
                                    <w:sz w:val="18"/>
                                    <w:szCs w:val="18"/>
                                    <w:rPrChange w:id="554" w:author="L Reuben" w:date="2021-02-19T17:33:00Z">
                                      <w:rPr>
                                        <w:rFonts w:ascii="Cambria Math" w:hAnsi="Cambria Math" w:cs="宋体"/>
                                        <w:color w:val="FF0000"/>
                                        <w:kern w:val="0"/>
                                        <w:sz w:val="18"/>
                                        <w:szCs w:val="18"/>
                                      </w:rPr>
                                    </w:rPrChange>
                                  </w:rPr>
                                  <m:t>0.0018</m:t>
                                </w:ins>
                              </m:r>
                              <m:ctrlPr>
                                <w:rPr>
                                  <w:rFonts w:ascii="Cambria Math" w:hAnsi="Cambria Math" w:cs="宋体"/>
                                  <w:i/>
                                  <w:color w:val="000000" w:themeColor="text1"/>
                                  <w:kern w:val="0"/>
                                  <w:sz w:val="18"/>
                                  <w:szCs w:val="18"/>
                                </w:rPr>
                              </m:ctrlPr>
                            </m:num>
                            <m:den>
                              <m:r>
                                <w:ins w:id="555" w:author="L Reuben" w:date="2021-02-19T17:32:00Z">
                                  <w:rPr>
                                    <w:rFonts w:ascii="Cambria Math" w:hAnsi="Cambria Math" w:cs="宋体"/>
                                    <w:color w:val="000000" w:themeColor="text1"/>
                                    <w:kern w:val="0"/>
                                    <w:sz w:val="18"/>
                                    <w:szCs w:val="18"/>
                                    <w:rPrChange w:id="556" w:author="L Reuben" w:date="2021-02-19T17:33:00Z">
                                      <w:rPr>
                                        <w:rFonts w:ascii="Cambria Math" w:hAnsi="Cambria Math" w:cs="宋体"/>
                                        <w:color w:val="FF0000"/>
                                        <w:kern w:val="0"/>
                                        <w:sz w:val="18"/>
                                        <w:szCs w:val="18"/>
                                      </w:rPr>
                                    </w:rPrChange>
                                  </w:rPr>
                                  <m:t>f</m:t>
                                </w:ins>
                              </m:r>
                              <m:ctrlPr>
                                <w:rPr>
                                  <w:rFonts w:ascii="Cambria Math" w:hAnsi="Cambria Math" w:cs="宋体"/>
                                  <w:i/>
                                  <w:color w:val="000000" w:themeColor="text1"/>
                                  <w:kern w:val="0"/>
                                  <w:sz w:val="18"/>
                                  <w:szCs w:val="18"/>
                                </w:rPr>
                              </m:ctrlPr>
                            </m:den>
                          </m:f>
                        </m:e>
                      </m:d>
                    </m:e>
                    <m:sup>
                      <m:r>
                        <w:ins w:id="557" w:author="L Reuben" w:date="2021-02-19T17:32:00Z">
                          <w:rPr>
                            <w:rFonts w:ascii="Cambria Math" w:hAnsi="Cambria Math" w:cs="宋体"/>
                            <w:color w:val="000000" w:themeColor="text1"/>
                            <w:kern w:val="0"/>
                            <w:sz w:val="18"/>
                            <w:szCs w:val="18"/>
                            <w:rPrChange w:id="558" w:author="L Reuben" w:date="2021-02-19T17:33:00Z">
                              <w:rPr>
                                <w:rFonts w:ascii="Cambria Math" w:hAnsi="Cambria Math" w:cs="宋体"/>
                                <w:color w:val="FF0000"/>
                                <w:kern w:val="0"/>
                                <w:sz w:val="18"/>
                                <w:szCs w:val="18"/>
                              </w:rPr>
                            </w:rPrChange>
                          </w:rPr>
                          <m:t>4</m:t>
                        </w:ins>
                      </m:r>
                    </m:sup>
                  </m:sSup>
                </m:e>
              </m:rad>
              <m:r>
                <w:ins w:id="559" w:author="L Reuben" w:date="2021-02-19T17:32:00Z">
                  <w:rPr>
                    <w:rFonts w:ascii="Cambria Math" w:hAnsi="Cambria Math" w:cs="宋体"/>
                    <w:color w:val="000000" w:themeColor="text1"/>
                    <w:kern w:val="0"/>
                    <w:sz w:val="18"/>
                    <w:szCs w:val="18"/>
                    <w:rPrChange w:id="560" w:author="L Reuben" w:date="2021-02-19T17:33:00Z">
                      <w:rPr>
                        <w:rFonts w:ascii="Cambria Math" w:hAnsi="Cambria Math" w:cs="宋体"/>
                        <w:color w:val="FF0000"/>
                        <w:kern w:val="0"/>
                        <w:sz w:val="18"/>
                        <w:szCs w:val="18"/>
                      </w:rPr>
                    </w:rPrChange>
                  </w:rPr>
                  <m:t>m</m:t>
                </w:ins>
              </m:r>
              <m:r>
                <w:ins w:id="561" w:author="L Reuben" w:date="2021-02-19T17:32:00Z">
                  <m:rPr>
                    <m:lit/>
                  </m:rPr>
                  <w:rPr>
                    <w:rFonts w:ascii="Cambria Math" w:hAnsi="Cambria Math" w:cs="宋体"/>
                    <w:color w:val="000000" w:themeColor="text1"/>
                    <w:kern w:val="0"/>
                    <w:sz w:val="18"/>
                    <w:szCs w:val="18"/>
                    <w:rPrChange w:id="562" w:author="L Reuben" w:date="2021-02-19T17:33:00Z">
                      <w:rPr>
                        <w:rFonts w:ascii="Cambria Math" w:hAnsi="Cambria Math" w:cs="宋体"/>
                        <w:color w:val="FF0000"/>
                        <w:kern w:val="0"/>
                        <w:sz w:val="18"/>
                        <w:szCs w:val="18"/>
                      </w:rPr>
                    </w:rPrChange>
                  </w:rPr>
                  <m:t>/</m:t>
                </w:ins>
              </m:r>
              <m:rad>
                <m:radPr>
                  <m:degHide m:val="1"/>
                  <m:ctrlPr>
                    <w:rPr>
                      <w:rFonts w:ascii="Cambria Math" w:hAnsi="Cambria Math" w:cs="宋体"/>
                      <w:color w:val="000000" w:themeColor="text1"/>
                      <w:kern w:val="0"/>
                      <w:sz w:val="18"/>
                      <w:szCs w:val="18"/>
                    </w:rPr>
                  </m:ctrlPr>
                </m:radPr>
                <m:deg>
                  <m:ctrlPr>
                    <w:rPr>
                      <w:rFonts w:ascii="Cambria Math" w:hAnsi="Cambria Math" w:cs="宋体"/>
                      <w:i/>
                      <w:color w:val="000000" w:themeColor="text1"/>
                      <w:kern w:val="0"/>
                      <w:sz w:val="18"/>
                      <w:szCs w:val="18"/>
                    </w:rPr>
                  </m:ctrlPr>
                </m:deg>
                <m:e>
                  <m:r>
                    <w:ins w:id="563" w:author="L Reuben" w:date="2021-02-19T17:32:00Z">
                      <w:rPr>
                        <w:rFonts w:ascii="Cambria Math" w:hAnsi="Cambria Math" w:cs="宋体"/>
                        <w:color w:val="000000" w:themeColor="text1"/>
                        <w:kern w:val="0"/>
                        <w:sz w:val="18"/>
                        <w:szCs w:val="18"/>
                        <w:rPrChange w:id="564" w:author="L Reuben" w:date="2021-02-19T17:33:00Z">
                          <w:rPr>
                            <w:rFonts w:ascii="Cambria Math" w:hAnsi="Cambria Math" w:cs="宋体"/>
                            <w:color w:val="FF0000"/>
                            <w:kern w:val="0"/>
                            <w:sz w:val="18"/>
                            <w:szCs w:val="18"/>
                          </w:rPr>
                        </w:rPrChange>
                      </w:rPr>
                      <m:t>Hz</m:t>
                    </w:ins>
                  </m:r>
                </m:e>
              </m:rad>
            </m:oMath>
            <w:ins w:id="565" w:author="L Reuben" w:date="2021-02-19T17:34:00Z">
              <w:r w:rsidR="00F72E39">
                <w:rPr>
                  <w:rFonts w:ascii="����" w:hAnsi="����" w:cs="宋体" w:hint="eastAsia"/>
                  <w:color w:val="000000" w:themeColor="text1"/>
                  <w:kern w:val="0"/>
                  <w:sz w:val="18"/>
                  <w:szCs w:val="18"/>
                </w:rPr>
                <w:t xml:space="preserve"> </w:t>
              </w:r>
              <w:r w:rsidR="00F72E39">
                <w:rPr>
                  <w:rFonts w:ascii="����" w:hAnsi="����" w:cs="宋体"/>
                  <w:color w:val="000000" w:themeColor="text1"/>
                  <w:kern w:val="0"/>
                  <w:sz w:val="18"/>
                  <w:szCs w:val="18"/>
                </w:rPr>
                <w:t xml:space="preserve">  </w:t>
              </w:r>
            </w:ins>
            <w:ins w:id="566" w:author="L Reuben" w:date="2021-02-19T17:33:00Z">
              <w:r w:rsidR="00F72E39">
                <w:rPr>
                  <w:rFonts w:ascii="����" w:hAnsi="����" w:cs="宋体" w:hint="eastAsia"/>
                  <w:color w:val="000000" w:themeColor="text1"/>
                  <w:kern w:val="0"/>
                  <w:sz w:val="18"/>
                  <w:szCs w:val="18"/>
                </w:rPr>
                <w:t xml:space="preserve"> </w:t>
              </w:r>
            </w:ins>
            <m:oMath>
              <m:sSup>
                <m:sSupPr>
                  <m:ctrlPr>
                    <w:ins w:id="567" w:author="L Reuben" w:date="2021-02-19T17:33:00Z">
                      <w:rPr>
                        <w:rFonts w:ascii="Cambria Math" w:hAnsi="Cambria Math" w:cs="宋体"/>
                        <w:i/>
                        <w:color w:val="000000" w:themeColor="text1"/>
                        <w:kern w:val="0"/>
                        <w:sz w:val="18"/>
                        <w:szCs w:val="18"/>
                      </w:rPr>
                    </w:ins>
                  </m:ctrlPr>
                </m:sSupPr>
                <m:e>
                  <m:r>
                    <w:ins w:id="568" w:author="L Reuben" w:date="2021-02-19T17:33:00Z">
                      <w:rPr>
                        <w:rFonts w:ascii="Cambria Math" w:hAnsi="Cambria Math" w:cs="宋体"/>
                        <w:color w:val="000000" w:themeColor="text1"/>
                        <w:kern w:val="0"/>
                        <w:sz w:val="18"/>
                        <w:szCs w:val="18"/>
                      </w:rPr>
                      <m:t>10</m:t>
                    </w:ins>
                  </m:r>
                </m:e>
                <m:sup>
                  <m:r>
                    <w:ins w:id="569" w:author="L Reuben" w:date="2021-02-19T17:33:00Z">
                      <w:rPr>
                        <w:rFonts w:ascii="Cambria Math" w:hAnsi="Cambria Math" w:cs="宋体"/>
                        <w:color w:val="000000" w:themeColor="text1"/>
                        <w:kern w:val="0"/>
                        <w:sz w:val="18"/>
                        <w:szCs w:val="18"/>
                      </w:rPr>
                      <m:t>-5</m:t>
                    </w:ins>
                  </m:r>
                </m:sup>
              </m:sSup>
              <m:r>
                <w:ins w:id="570" w:author="L Reuben" w:date="2021-02-19T17:33:00Z">
                  <w:rPr>
                    <w:rFonts w:ascii="Cambria Math" w:hAnsi="Cambria Math" w:cs="宋体"/>
                    <w:color w:val="000000" w:themeColor="text1"/>
                    <w:kern w:val="0"/>
                    <w:sz w:val="18"/>
                    <w:szCs w:val="18"/>
                  </w:rPr>
                  <m:t>&lt;f&lt;</m:t>
                </w:ins>
              </m:r>
              <m:sSup>
                <m:sSupPr>
                  <m:ctrlPr>
                    <w:ins w:id="571" w:author="L Reuben" w:date="2021-02-19T17:33:00Z">
                      <w:rPr>
                        <w:rFonts w:ascii="Cambria Math" w:hAnsi="Cambria Math" w:cs="宋体"/>
                        <w:i/>
                        <w:color w:val="000000" w:themeColor="text1"/>
                        <w:kern w:val="0"/>
                        <w:sz w:val="18"/>
                        <w:szCs w:val="18"/>
                      </w:rPr>
                    </w:ins>
                  </m:ctrlPr>
                </m:sSupPr>
                <m:e>
                  <m:r>
                    <w:ins w:id="572" w:author="L Reuben" w:date="2021-02-19T17:33:00Z">
                      <w:rPr>
                        <w:rFonts w:ascii="Cambria Math" w:hAnsi="Cambria Math" w:cs="宋体"/>
                        <w:color w:val="000000" w:themeColor="text1"/>
                        <w:kern w:val="0"/>
                        <w:sz w:val="18"/>
                        <w:szCs w:val="18"/>
                      </w:rPr>
                      <m:t>10</m:t>
                    </w:ins>
                  </m:r>
                </m:e>
                <m:sup>
                  <m:r>
                    <w:ins w:id="573" w:author="L Reuben" w:date="2021-02-19T17:33:00Z">
                      <w:rPr>
                        <w:rFonts w:ascii="Cambria Math" w:hAnsi="Cambria Math" w:cs="宋体"/>
                        <w:color w:val="000000" w:themeColor="text1"/>
                        <w:kern w:val="0"/>
                        <w:sz w:val="18"/>
                        <w:szCs w:val="18"/>
                      </w:rPr>
                      <m:t>-1</m:t>
                    </w:ins>
                  </m:r>
                </m:sup>
              </m:sSup>
            </m:oMath>
            <w:ins w:id="574" w:author="Peng Xu" w:date="2021-02-05T03:39:00Z">
              <w:del w:id="575" w:author="L Reuben" w:date="2021-02-19T17:32:00Z">
                <w:r w:rsidR="00CD09AA" w:rsidRPr="003F7D62" w:rsidDel="00F72E39">
                  <w:rPr>
                    <w:rFonts w:ascii="����" w:hAnsi="����" w:cs="宋体" w:hint="eastAsia"/>
                    <w:color w:val="FF0000"/>
                    <w:kern w:val="0"/>
                    <w:sz w:val="18"/>
                    <w:szCs w:val="18"/>
                    <w:rPrChange w:id="576" w:author="Peng Xu" w:date="2021-02-05T04:20:00Z">
                      <w:rPr>
                        <w:rFonts w:ascii="����" w:hAnsi="����" w:cs="宋体" w:hint="eastAsia"/>
                        <w:kern w:val="0"/>
                        <w:sz w:val="18"/>
                        <w:szCs w:val="18"/>
                      </w:rPr>
                    </w:rPrChange>
                  </w:rPr>
                  <w:delText>？？</w:delText>
                </w:r>
              </w:del>
            </w:ins>
          </w:p>
          <w:p w14:paraId="65E71420" w14:textId="77777777" w:rsidR="00CD09AA" w:rsidRPr="003F7D62" w:rsidRDefault="00CD09AA" w:rsidP="00890743">
            <w:pPr>
              <w:widowControl/>
              <w:spacing w:line="270" w:lineRule="atLeast"/>
              <w:ind w:left="210" w:right="210" w:firstLine="360"/>
              <w:jc w:val="center"/>
              <w:rPr>
                <w:ins w:id="577" w:author="Peng Xu" w:date="2021-02-05T03:40:00Z"/>
                <w:rFonts w:ascii="����" w:hAnsi="����" w:cs="宋体" w:hint="eastAsia"/>
                <w:color w:val="FF0000"/>
                <w:kern w:val="0"/>
                <w:sz w:val="18"/>
                <w:szCs w:val="18"/>
                <w:rPrChange w:id="578" w:author="Peng Xu" w:date="2021-02-05T04:20:00Z">
                  <w:rPr>
                    <w:ins w:id="579" w:author="Peng Xu" w:date="2021-02-05T03:40:00Z"/>
                    <w:rFonts w:ascii="����" w:hAnsi="����" w:cs="宋体" w:hint="eastAsia"/>
                    <w:kern w:val="0"/>
                    <w:sz w:val="18"/>
                    <w:szCs w:val="18"/>
                  </w:rPr>
                </w:rPrChange>
              </w:rPr>
            </w:pPr>
            <w:ins w:id="580" w:author="Peng Xu" w:date="2021-02-05T03:40:00Z">
              <w:r w:rsidRPr="003F7D62">
                <w:rPr>
                  <w:rFonts w:ascii="����" w:hAnsi="����" w:cs="宋体" w:hint="eastAsia"/>
                  <w:color w:val="FF0000"/>
                  <w:kern w:val="0"/>
                  <w:sz w:val="18"/>
                  <w:szCs w:val="18"/>
                  <w:rPrChange w:id="581" w:author="Peng Xu" w:date="2021-02-05T04:20:00Z">
                    <w:rPr>
                      <w:rFonts w:ascii="����" w:hAnsi="����" w:cs="宋体" w:hint="eastAsia"/>
                      <w:kern w:val="0"/>
                      <w:sz w:val="18"/>
                      <w:szCs w:val="18"/>
                    </w:rPr>
                  </w:rPrChange>
                </w:rPr>
                <w:t>？？</w:t>
              </w:r>
            </w:ins>
          </w:p>
          <w:p w14:paraId="5AD48341" w14:textId="77777777" w:rsidR="00CD09AA" w:rsidRPr="003F7D62" w:rsidRDefault="00CD09AA" w:rsidP="00890743">
            <w:pPr>
              <w:widowControl/>
              <w:spacing w:line="270" w:lineRule="atLeast"/>
              <w:ind w:left="210" w:right="210" w:firstLine="360"/>
              <w:jc w:val="center"/>
              <w:rPr>
                <w:ins w:id="582" w:author="Peng Xu" w:date="2021-02-05T03:40:00Z"/>
                <w:rFonts w:ascii="����" w:hAnsi="����" w:cs="宋体" w:hint="eastAsia"/>
                <w:color w:val="FF0000"/>
                <w:kern w:val="0"/>
                <w:sz w:val="18"/>
                <w:szCs w:val="18"/>
                <w:rPrChange w:id="583" w:author="Peng Xu" w:date="2021-02-05T04:20:00Z">
                  <w:rPr>
                    <w:ins w:id="584" w:author="Peng Xu" w:date="2021-02-05T03:40:00Z"/>
                    <w:rFonts w:ascii="����" w:hAnsi="����" w:cs="宋体" w:hint="eastAsia"/>
                    <w:kern w:val="0"/>
                    <w:sz w:val="18"/>
                    <w:szCs w:val="18"/>
                  </w:rPr>
                </w:rPrChange>
              </w:rPr>
            </w:pPr>
            <w:ins w:id="585" w:author="Peng Xu" w:date="2021-02-05T03:40:00Z">
              <w:r w:rsidRPr="003F7D62">
                <w:rPr>
                  <w:rFonts w:ascii="����" w:hAnsi="����" w:cs="宋体" w:hint="eastAsia"/>
                  <w:color w:val="FF0000"/>
                  <w:kern w:val="0"/>
                  <w:sz w:val="18"/>
                  <w:szCs w:val="18"/>
                  <w:rPrChange w:id="586" w:author="Peng Xu" w:date="2021-02-05T04:20:00Z">
                    <w:rPr>
                      <w:rFonts w:ascii="����" w:hAnsi="����" w:cs="宋体" w:hint="eastAsia"/>
                      <w:kern w:val="0"/>
                      <w:sz w:val="18"/>
                      <w:szCs w:val="18"/>
                    </w:rPr>
                  </w:rPrChange>
                </w:rPr>
                <w:t>？？</w:t>
              </w:r>
            </w:ins>
          </w:p>
          <w:p w14:paraId="4BD83889" w14:textId="64453EE4" w:rsidR="00CD09AA" w:rsidRPr="003F7D62" w:rsidRDefault="00CD09AA" w:rsidP="00890743">
            <w:pPr>
              <w:widowControl/>
              <w:spacing w:line="270" w:lineRule="atLeast"/>
              <w:ind w:left="210" w:right="210" w:firstLine="360"/>
              <w:jc w:val="center"/>
              <w:rPr>
                <w:ins w:id="587" w:author="Peng Xu" w:date="2021-02-05T03:43:00Z"/>
                <w:rFonts w:ascii="����" w:hAnsi="����" w:cs="宋体" w:hint="eastAsia"/>
                <w:color w:val="FF0000"/>
                <w:kern w:val="0"/>
                <w:sz w:val="18"/>
                <w:szCs w:val="18"/>
                <w:rPrChange w:id="588" w:author="Peng Xu" w:date="2021-02-05T04:20:00Z">
                  <w:rPr>
                    <w:ins w:id="589" w:author="Peng Xu" w:date="2021-02-05T03:43:00Z"/>
                    <w:rFonts w:ascii="����" w:hAnsi="����" w:cs="宋体" w:hint="eastAsia"/>
                    <w:kern w:val="0"/>
                    <w:sz w:val="18"/>
                    <w:szCs w:val="18"/>
                  </w:rPr>
                </w:rPrChange>
              </w:rPr>
            </w:pPr>
            <w:ins w:id="590" w:author="Peng Xu" w:date="2021-02-05T03:40:00Z">
              <w:r w:rsidRPr="003F7D62">
                <w:rPr>
                  <w:rFonts w:ascii="����" w:hAnsi="����" w:cs="宋体" w:hint="eastAsia"/>
                  <w:color w:val="FF0000"/>
                  <w:kern w:val="0"/>
                  <w:sz w:val="18"/>
                  <w:szCs w:val="18"/>
                  <w:rPrChange w:id="591" w:author="Peng Xu" w:date="2021-02-05T04:20:00Z">
                    <w:rPr>
                      <w:rFonts w:ascii="����" w:hAnsi="����" w:cs="宋体" w:hint="eastAsia"/>
                      <w:kern w:val="0"/>
                      <w:sz w:val="18"/>
                      <w:szCs w:val="18"/>
                    </w:rPr>
                  </w:rPrChange>
                </w:rPr>
                <w:t>？？</w:t>
              </w:r>
            </w:ins>
            <w:ins w:id="592" w:author="L Reuben" w:date="2021-02-19T19:23:00Z">
              <w:r w:rsidR="00E12377">
                <w:rPr>
                  <w:rFonts w:ascii="����" w:hAnsi="����" w:cs="宋体" w:hint="eastAsia"/>
                  <w:color w:val="FF0000"/>
                  <w:kern w:val="0"/>
                  <w:sz w:val="18"/>
                  <w:szCs w:val="18"/>
                </w:rPr>
                <w:t>（低于</w:t>
              </w:r>
            </w:ins>
            <m:oMath>
              <m:r>
                <w:ins w:id="593" w:author="L Reuben" w:date="2021-02-19T19:23:00Z">
                  <w:rPr>
                    <w:rFonts w:ascii="Cambria Math" w:hAnsi="Cambria Math" w:cs="宋体"/>
                    <w:color w:val="FF0000"/>
                    <w:kern w:val="0"/>
                    <w:sz w:val="18"/>
                    <w:szCs w:val="18"/>
                  </w:rPr>
                  <m:t xml:space="preserve">0.5 </m:t>
                </w:ins>
              </m:r>
              <m:r>
                <m:rPr>
                  <m:sty m:val="p"/>
                </m:rPr>
                <w:rPr>
                  <w:rFonts w:ascii="Cambria Math" w:hAnsi="Cambria Math" w:cs="宋体"/>
                  <w:color w:val="FF0000"/>
                  <w:kern w:val="0"/>
                  <w:sz w:val="18"/>
                  <w:szCs w:val="18"/>
                </w:rPr>
                <m:t>μ</m:t>
              </m:r>
              <m:r>
                <w:ins w:id="594" w:author="L Reuben" w:date="2021-02-19T19:23:00Z">
                  <w:rPr>
                    <w:rFonts w:ascii="Cambria Math" w:hAnsi="Cambria Math" w:cs="宋体"/>
                    <w:color w:val="FF0000"/>
                    <w:kern w:val="0"/>
                    <w:sz w:val="18"/>
                    <w:szCs w:val="18"/>
                  </w:rPr>
                  <m:t>m</m:t>
                </w:ins>
              </m:r>
            </m:oMath>
            <w:ins w:id="595" w:author="L Reuben" w:date="2021-02-19T19:23:00Z">
              <w:r w:rsidR="00E12377">
                <w:rPr>
                  <w:rFonts w:ascii="����" w:hAnsi="����" w:cs="宋体" w:hint="eastAsia"/>
                  <w:color w:val="FF0000"/>
                  <w:kern w:val="0"/>
                  <w:sz w:val="18"/>
                  <w:szCs w:val="18"/>
                </w:rPr>
                <w:t>）</w:t>
              </w:r>
            </w:ins>
          </w:p>
          <w:p w14:paraId="4AB10EA7" w14:textId="64331FE6" w:rsidR="001967DD" w:rsidRPr="00CD09AA" w:rsidRDefault="001967DD" w:rsidP="00890743">
            <w:pPr>
              <w:widowControl/>
              <w:spacing w:line="270" w:lineRule="atLeast"/>
              <w:ind w:left="210" w:right="210" w:firstLine="360"/>
              <w:jc w:val="center"/>
              <w:rPr>
                <w:rFonts w:ascii="����" w:hAnsi="����" w:cs="宋体" w:hint="eastAsia"/>
                <w:kern w:val="0"/>
                <w:sz w:val="18"/>
                <w:szCs w:val="18"/>
                <w:rPrChange w:id="596" w:author="Peng Xu" w:date="2021-02-05T03:39:00Z">
                  <w:rPr>
                    <w:rFonts w:ascii="����" w:hAnsi="����" w:cs="宋体" w:hint="eastAsia"/>
                    <w:i/>
                    <w:kern w:val="0"/>
                    <w:sz w:val="18"/>
                    <w:szCs w:val="18"/>
                  </w:rPr>
                </w:rPrChange>
              </w:rPr>
            </w:pPr>
            <w:ins w:id="597" w:author="Peng Xu" w:date="2021-02-05T03:43:00Z">
              <w:r w:rsidRPr="003F7D62">
                <w:rPr>
                  <w:rFonts w:ascii="����" w:hAnsi="����" w:cs="宋体" w:hint="eastAsia"/>
                  <w:color w:val="FF0000"/>
                  <w:kern w:val="0"/>
                  <w:sz w:val="18"/>
                  <w:szCs w:val="18"/>
                  <w:rPrChange w:id="598" w:author="Peng Xu" w:date="2021-02-05T04:20:00Z">
                    <w:rPr>
                      <w:rFonts w:ascii="����" w:hAnsi="����" w:cs="宋体" w:hint="eastAsia"/>
                      <w:kern w:val="0"/>
                      <w:sz w:val="18"/>
                      <w:szCs w:val="18"/>
                    </w:rPr>
                  </w:rPrChange>
                </w:rPr>
                <w:lastRenderedPageBreak/>
                <w:t>？？</w:t>
              </w:r>
            </w:ins>
          </w:p>
        </w:tc>
      </w:tr>
      <w:tr w:rsidR="00805037" w:rsidRPr="002A01D9" w14:paraId="56FD21E0" w14:textId="77777777" w:rsidTr="00F72E39">
        <w:tc>
          <w:tcPr>
            <w:tcW w:w="2977" w:type="dxa"/>
            <w:tcBorders>
              <w:top w:val="nil"/>
              <w:left w:val="nil"/>
              <w:bottom w:val="nil"/>
              <w:right w:val="nil"/>
            </w:tcBorders>
            <w:shd w:val="clear" w:color="auto" w:fill="auto"/>
            <w:tcMar>
              <w:top w:w="0" w:type="dxa"/>
              <w:left w:w="108" w:type="dxa"/>
              <w:bottom w:w="0" w:type="dxa"/>
              <w:right w:w="108" w:type="dxa"/>
            </w:tcMar>
            <w:tcPrChange w:id="599" w:author="L Reuben" w:date="2021-02-19T17:33:00Z">
              <w:tcPr>
                <w:tcW w:w="4208" w:type="dxa"/>
                <w:tcBorders>
                  <w:top w:val="nil"/>
                  <w:left w:val="nil"/>
                  <w:bottom w:val="nil"/>
                  <w:right w:val="nil"/>
                </w:tcBorders>
                <w:shd w:val="clear" w:color="auto" w:fill="auto"/>
                <w:tcMar>
                  <w:top w:w="0" w:type="dxa"/>
                  <w:left w:w="108" w:type="dxa"/>
                  <w:bottom w:w="0" w:type="dxa"/>
                  <w:right w:w="108" w:type="dxa"/>
                </w:tcMar>
              </w:tcPr>
            </w:tcPrChange>
          </w:tcPr>
          <w:p w14:paraId="3F09546D" w14:textId="45F8B545" w:rsidR="00805037" w:rsidRPr="002A01D9" w:rsidRDefault="00CD09AA" w:rsidP="00890743">
            <w:pPr>
              <w:widowControl/>
              <w:spacing w:line="270" w:lineRule="atLeast"/>
              <w:ind w:left="210" w:right="210" w:firstLine="360"/>
              <w:jc w:val="center"/>
              <w:rPr>
                <w:rFonts w:ascii="����" w:hAnsi="����" w:cs="宋体" w:hint="eastAsia"/>
                <w:kern w:val="0"/>
                <w:sz w:val="18"/>
                <w:szCs w:val="18"/>
              </w:rPr>
            </w:pPr>
            <w:ins w:id="600" w:author="Peng Xu" w:date="2021-02-05T03:38:00Z">
              <w:r>
                <w:rPr>
                  <w:rFonts w:ascii="����" w:hAnsi="����" w:cs="宋体" w:hint="eastAsia"/>
                  <w:kern w:val="0"/>
                  <w:sz w:val="18"/>
                  <w:szCs w:val="18"/>
                </w:rPr>
                <w:lastRenderedPageBreak/>
                <w:t>温度波动相关</w:t>
              </w:r>
            </w:ins>
            <w:del w:id="601" w:author="Peng Xu" w:date="2021-02-05T03:38:00Z">
              <w:r w:rsidR="00890743" w:rsidRPr="002A01D9" w:rsidDel="00CD09AA">
                <w:rPr>
                  <w:rFonts w:ascii="����" w:hAnsi="����" w:cs="宋体" w:hint="eastAsia"/>
                  <w:kern w:val="0"/>
                  <w:sz w:val="18"/>
                  <w:szCs w:val="18"/>
                </w:rPr>
                <w:delText>变温</w:delText>
              </w:r>
            </w:del>
            <w:ins w:id="602" w:author="Peng Xu" w:date="2021-02-05T03:38:00Z">
              <w:r>
                <w:rPr>
                  <w:rFonts w:ascii="����" w:hAnsi="����" w:cs="宋体" w:hint="eastAsia"/>
                  <w:kern w:val="0"/>
                  <w:sz w:val="18"/>
                  <w:szCs w:val="18"/>
                </w:rPr>
                <w:t>噪声</w:t>
              </w:r>
            </w:ins>
            <w:del w:id="603" w:author="Peng Xu" w:date="2021-02-05T03:38:00Z">
              <w:r w:rsidR="00890743" w:rsidRPr="002A01D9" w:rsidDel="00CD09AA">
                <w:rPr>
                  <w:rFonts w:ascii="����" w:hAnsi="����" w:cs="宋体" w:hint="eastAsia"/>
                  <w:kern w:val="0"/>
                  <w:sz w:val="18"/>
                  <w:szCs w:val="18"/>
                </w:rPr>
                <w:delText>误差</w:delText>
              </w:r>
            </w:del>
          </w:p>
        </w:tc>
        <w:tc>
          <w:tcPr>
            <w:tcW w:w="5329" w:type="dxa"/>
            <w:tcBorders>
              <w:top w:val="nil"/>
              <w:left w:val="nil"/>
              <w:bottom w:val="nil"/>
              <w:right w:val="nil"/>
            </w:tcBorders>
            <w:tcPrChange w:id="604" w:author="L Reuben" w:date="2021-02-19T17:33:00Z">
              <w:tcPr>
                <w:tcW w:w="4098" w:type="dxa"/>
                <w:tcBorders>
                  <w:top w:val="nil"/>
                  <w:left w:val="nil"/>
                  <w:bottom w:val="nil"/>
                  <w:right w:val="nil"/>
                </w:tcBorders>
              </w:tcPr>
            </w:tcPrChange>
          </w:tcPr>
          <w:p w14:paraId="63F8B323" w14:textId="0A6F5B8B" w:rsidR="00805037" w:rsidRPr="002A01D9" w:rsidRDefault="00CD09AA" w:rsidP="00890743">
            <w:pPr>
              <w:widowControl/>
              <w:spacing w:line="270" w:lineRule="atLeast"/>
              <w:ind w:left="210" w:right="210" w:firstLine="360"/>
              <w:jc w:val="center"/>
              <w:rPr>
                <w:rFonts w:ascii="����" w:hAnsi="����" w:cs="宋体" w:hint="eastAsia"/>
                <w:kern w:val="0"/>
                <w:sz w:val="18"/>
                <w:szCs w:val="18"/>
              </w:rPr>
            </w:pPr>
            <w:ins w:id="605" w:author="Peng Xu" w:date="2021-02-05T03:38:00Z">
              <w:r>
                <w:rPr>
                  <w:rFonts w:ascii="����" w:hAnsi="����" w:cs="宋体" w:hint="eastAsia"/>
                  <w:kern w:val="0"/>
                  <w:sz w:val="18"/>
                  <w:szCs w:val="18"/>
                </w:rPr>
                <w:t>低于</w:t>
              </w:r>
            </w:ins>
            <w:del w:id="606" w:author="Peng Xu" w:date="2021-02-05T03:38:00Z">
              <w:r w:rsidR="00890743" w:rsidRPr="002A01D9" w:rsidDel="00CD09AA">
                <w:rPr>
                  <w:rFonts w:ascii="����" w:hAnsi="����" w:cs="宋体" w:hint="eastAsia"/>
                  <w:kern w:val="0"/>
                  <w:sz w:val="18"/>
                  <w:szCs w:val="18"/>
                </w:rPr>
                <w:delText>不超过</w:delText>
              </w:r>
            </w:del>
            <w:r w:rsidR="00890743" w:rsidRPr="002A01D9">
              <w:rPr>
                <w:rFonts w:ascii="����" w:hAnsi="����" w:cs="宋体" w:hint="eastAsia"/>
                <w:kern w:val="0"/>
                <w:sz w:val="18"/>
                <w:szCs w:val="18"/>
              </w:rPr>
              <w:t>2</w:t>
            </w:r>
            <m:oMath>
              <m:r>
                <m:rPr>
                  <m:sty m:val="p"/>
                </m:rPr>
                <w:rPr>
                  <w:rFonts w:ascii="Cambria Math" w:hAnsi="Cambria Math" w:cs="宋体"/>
                  <w:kern w:val="0"/>
                  <w:sz w:val="18"/>
                  <w:szCs w:val="18"/>
                </w:rPr>
                <m:t>μ</m:t>
              </m:r>
              <m:r>
                <w:rPr>
                  <w:rFonts w:ascii="Cambria Math" w:hAnsi="Cambria Math" w:cs="宋体"/>
                  <w:kern w:val="0"/>
                  <w:sz w:val="18"/>
                  <w:szCs w:val="18"/>
                </w:rPr>
                <m:t>m</m:t>
              </m:r>
            </m:oMath>
          </w:p>
        </w:tc>
      </w:tr>
      <w:tr w:rsidR="00805037" w:rsidRPr="002A01D9" w14:paraId="0DC48D92" w14:textId="77777777" w:rsidTr="00F72E39">
        <w:tc>
          <w:tcPr>
            <w:tcW w:w="2977" w:type="dxa"/>
            <w:tcBorders>
              <w:top w:val="nil"/>
              <w:left w:val="nil"/>
              <w:bottom w:val="single" w:sz="12" w:space="0" w:color="008000"/>
              <w:right w:val="nil"/>
            </w:tcBorders>
            <w:shd w:val="clear" w:color="auto" w:fill="auto"/>
            <w:tcMar>
              <w:top w:w="0" w:type="dxa"/>
              <w:left w:w="108" w:type="dxa"/>
              <w:bottom w:w="0" w:type="dxa"/>
              <w:right w:w="108" w:type="dxa"/>
            </w:tcMar>
            <w:tcPrChange w:id="607" w:author="L Reuben" w:date="2021-02-19T17:33:00Z">
              <w:tcPr>
                <w:tcW w:w="4208" w:type="dxa"/>
                <w:tcBorders>
                  <w:top w:val="nil"/>
                  <w:left w:val="nil"/>
                  <w:bottom w:val="single" w:sz="12" w:space="0" w:color="008000"/>
                  <w:right w:val="nil"/>
                </w:tcBorders>
                <w:shd w:val="clear" w:color="auto" w:fill="auto"/>
                <w:tcMar>
                  <w:top w:w="0" w:type="dxa"/>
                  <w:left w:w="108" w:type="dxa"/>
                  <w:bottom w:w="0" w:type="dxa"/>
                  <w:right w:w="108" w:type="dxa"/>
                </w:tcMar>
              </w:tcPr>
            </w:tcPrChange>
          </w:tcPr>
          <w:p w14:paraId="5A0D7FA8" w14:textId="2E8A16EC" w:rsidR="00805037" w:rsidRPr="002A01D9" w:rsidRDefault="00CD09AA" w:rsidP="00890743">
            <w:pPr>
              <w:widowControl/>
              <w:spacing w:line="270" w:lineRule="atLeast"/>
              <w:ind w:left="210" w:right="210" w:firstLine="360"/>
              <w:jc w:val="center"/>
              <w:rPr>
                <w:rFonts w:ascii="����" w:hAnsi="����" w:cs="宋体" w:hint="eastAsia"/>
                <w:kern w:val="0"/>
                <w:sz w:val="18"/>
                <w:szCs w:val="18"/>
              </w:rPr>
            </w:pPr>
            <w:ins w:id="608" w:author="Peng Xu" w:date="2021-02-05T03:39:00Z">
              <w:r>
                <w:rPr>
                  <w:rFonts w:ascii="����" w:hAnsi="����" w:cs="宋体" w:hint="eastAsia"/>
                  <w:kern w:val="0"/>
                  <w:sz w:val="18"/>
                  <w:szCs w:val="18"/>
                </w:rPr>
                <w:t>系统</w:t>
              </w:r>
            </w:ins>
            <w:r w:rsidR="00890743" w:rsidRPr="002A01D9">
              <w:rPr>
                <w:rFonts w:ascii="����" w:hAnsi="����" w:cs="宋体" w:hint="eastAsia"/>
                <w:kern w:val="0"/>
                <w:sz w:val="18"/>
                <w:szCs w:val="18"/>
              </w:rPr>
              <w:t>随机</w:t>
            </w:r>
            <w:ins w:id="609" w:author="Peng Xu" w:date="2021-02-05T03:38:00Z">
              <w:r>
                <w:rPr>
                  <w:rFonts w:ascii="����" w:hAnsi="����" w:cs="宋体" w:hint="eastAsia"/>
                  <w:kern w:val="0"/>
                  <w:sz w:val="18"/>
                  <w:szCs w:val="18"/>
                </w:rPr>
                <w:t>噪声</w:t>
              </w:r>
            </w:ins>
            <w:del w:id="610" w:author="Peng Xu" w:date="2021-02-05T03:38:00Z">
              <w:r w:rsidR="00890743" w:rsidRPr="002A01D9" w:rsidDel="00CD09AA">
                <w:rPr>
                  <w:rFonts w:ascii="����" w:hAnsi="����" w:cs="宋体" w:hint="eastAsia"/>
                  <w:kern w:val="0"/>
                  <w:sz w:val="18"/>
                  <w:szCs w:val="18"/>
                </w:rPr>
                <w:delText>误差</w:delText>
              </w:r>
            </w:del>
          </w:p>
        </w:tc>
        <w:tc>
          <w:tcPr>
            <w:tcW w:w="5329" w:type="dxa"/>
            <w:tcBorders>
              <w:top w:val="nil"/>
              <w:left w:val="nil"/>
              <w:bottom w:val="single" w:sz="12" w:space="0" w:color="008000"/>
              <w:right w:val="nil"/>
            </w:tcBorders>
            <w:tcPrChange w:id="611" w:author="L Reuben" w:date="2021-02-19T17:33:00Z">
              <w:tcPr>
                <w:tcW w:w="4098" w:type="dxa"/>
                <w:tcBorders>
                  <w:top w:val="nil"/>
                  <w:left w:val="nil"/>
                  <w:bottom w:val="single" w:sz="12" w:space="0" w:color="008000"/>
                  <w:right w:val="nil"/>
                </w:tcBorders>
              </w:tcPr>
            </w:tcPrChange>
          </w:tcPr>
          <w:p w14:paraId="52E74811" w14:textId="15D7758C" w:rsidR="00805037" w:rsidRPr="002A01D9" w:rsidRDefault="00890743" w:rsidP="00890743">
            <w:pPr>
              <w:widowControl/>
              <w:spacing w:line="270" w:lineRule="atLeast"/>
              <w:ind w:left="210" w:right="210" w:firstLine="360"/>
              <w:jc w:val="center"/>
              <w:rPr>
                <w:rFonts w:ascii="����" w:hAnsi="����" w:cs="宋体" w:hint="eastAsia"/>
                <w:i/>
                <w:kern w:val="0"/>
                <w:sz w:val="18"/>
                <w:szCs w:val="18"/>
              </w:rPr>
            </w:pPr>
            <w:r w:rsidRPr="002A01D9">
              <w:rPr>
                <w:rFonts w:ascii="����" w:hAnsi="����" w:cs="宋体" w:hint="eastAsia"/>
                <w:kern w:val="0"/>
                <w:sz w:val="18"/>
                <w:szCs w:val="18"/>
              </w:rPr>
              <w:t>低于</w:t>
            </w:r>
            <m:oMath>
              <m:r>
                <w:rPr>
                  <w:rFonts w:ascii="Cambria Math" w:hAnsi="Cambria Math" w:cs="宋体"/>
                  <w:kern w:val="0"/>
                  <w:sz w:val="18"/>
                  <w:szCs w:val="18"/>
                </w:rPr>
                <m:t>2.62</m:t>
              </m:r>
              <m:r>
                <w:ins w:id="612" w:author="Peng Xu" w:date="2021-02-05T03:38:00Z">
                  <w:rPr>
                    <w:rFonts w:ascii="Cambria Math" w:hAnsi="Cambria Math" w:cs="宋体"/>
                    <w:kern w:val="0"/>
                    <w:sz w:val="18"/>
                    <w:szCs w:val="18"/>
                  </w:rPr>
                  <m:t>×</m:t>
                </w:ins>
              </m:r>
              <m:r>
                <w:del w:id="613" w:author="Peng Xu" w:date="2021-02-05T03:38:00Z">
                  <w:rPr>
                    <w:rFonts w:ascii="Cambria Math" w:hAnsi="Cambria Math" w:cs="宋体"/>
                    <w:kern w:val="0"/>
                    <w:sz w:val="18"/>
                    <w:szCs w:val="18"/>
                  </w:rPr>
                  <m:t>*</m:t>
                </w:del>
              </m:r>
              <m:rad>
                <m:radPr>
                  <m:degHide m:val="1"/>
                  <m:ctrlPr>
                    <w:rPr>
                      <w:rFonts w:ascii="Cambria Math" w:hAnsi="Cambria Math" w:cs="宋体"/>
                      <w:kern w:val="0"/>
                      <w:sz w:val="18"/>
                      <w:szCs w:val="18"/>
                    </w:rPr>
                  </m:ctrlPr>
                </m:radPr>
                <m:deg>
                  <m:ctrlPr>
                    <w:rPr>
                      <w:rFonts w:ascii="Cambria Math" w:hAnsi="Cambria Math" w:cs="宋体"/>
                      <w:i/>
                      <w:kern w:val="0"/>
                      <w:sz w:val="18"/>
                      <w:szCs w:val="18"/>
                    </w:rPr>
                  </m:ctrlPr>
                </m:deg>
                <m:e>
                  <m:r>
                    <w:rPr>
                      <w:rFonts w:ascii="Cambria Math" w:hAnsi="Cambria Math" w:cs="宋体"/>
                      <w:kern w:val="0"/>
                      <w:sz w:val="18"/>
                      <w:szCs w:val="18"/>
                    </w:rPr>
                    <m:t>1+</m:t>
                  </m:r>
                  <m:sSup>
                    <m:sSupPr>
                      <m:ctrlPr>
                        <w:rPr>
                          <w:rFonts w:ascii="Cambria Math" w:hAnsi="Cambria Math" w:cs="宋体"/>
                          <w:i/>
                          <w:kern w:val="0"/>
                          <w:sz w:val="18"/>
                          <w:szCs w:val="18"/>
                        </w:rPr>
                      </m:ctrlPr>
                    </m:sSupPr>
                    <m:e>
                      <m:d>
                        <m:dPr>
                          <m:ctrlPr>
                            <w:rPr>
                              <w:rFonts w:ascii="Cambria Math" w:hAnsi="Cambria Math" w:cs="宋体"/>
                              <w:i/>
                              <w:kern w:val="0"/>
                              <w:sz w:val="18"/>
                              <w:szCs w:val="18"/>
                            </w:rPr>
                          </m:ctrlPr>
                        </m:dPr>
                        <m:e>
                          <m:r>
                            <w:rPr>
                              <w:rFonts w:ascii="Cambria Math" w:hAnsi="Cambria Math" w:cs="宋体"/>
                              <w:kern w:val="0"/>
                              <w:sz w:val="18"/>
                              <w:szCs w:val="18"/>
                            </w:rPr>
                            <m:t>0.003</m:t>
                          </m:r>
                          <m:r>
                            <m:rPr>
                              <m:lit/>
                            </m:rPr>
                            <w:rPr>
                              <w:rFonts w:ascii="Cambria Math" w:hAnsi="Cambria Math" w:cs="宋体"/>
                              <w:kern w:val="0"/>
                              <w:sz w:val="18"/>
                              <w:szCs w:val="18"/>
                            </w:rPr>
                            <m:t>/</m:t>
                          </m:r>
                          <m:r>
                            <w:rPr>
                              <w:rFonts w:ascii="Cambria Math" w:hAnsi="Cambria Math" w:cs="宋体"/>
                              <w:kern w:val="0"/>
                              <w:sz w:val="18"/>
                              <w:szCs w:val="18"/>
                            </w:rPr>
                            <m:t>f</m:t>
                          </m:r>
                        </m:e>
                      </m:d>
                    </m:e>
                    <m:sup>
                      <m:r>
                        <w:rPr>
                          <w:rFonts w:ascii="Cambria Math" w:hAnsi="Cambria Math" w:cs="宋体"/>
                          <w:kern w:val="0"/>
                          <w:sz w:val="18"/>
                          <w:szCs w:val="18"/>
                        </w:rPr>
                        <m:t>2</m:t>
                      </m:r>
                    </m:sup>
                  </m:sSup>
                </m:e>
              </m:rad>
              <m:r>
                <m:rPr>
                  <m:sty m:val="p"/>
                </m:rPr>
                <w:rPr>
                  <w:rFonts w:ascii="Cambria Math" w:hAnsi="Cambria Math" w:cs="宋体"/>
                  <w:kern w:val="0"/>
                  <w:sz w:val="18"/>
                  <w:szCs w:val="18"/>
                </w:rPr>
                <m:t>μ</m:t>
              </m:r>
              <m:r>
                <w:rPr>
                  <w:rFonts w:ascii="Cambria Math" w:hAnsi="Cambria Math" w:cs="宋体"/>
                  <w:kern w:val="0"/>
                  <w:sz w:val="18"/>
                  <w:szCs w:val="18"/>
                </w:rPr>
                <m:t>m</m:t>
              </m:r>
              <m:r>
                <m:rPr>
                  <m:lit/>
                </m:rPr>
                <w:rPr>
                  <w:rFonts w:ascii="Cambria Math" w:hAnsi="Cambria Math" w:cs="宋体"/>
                  <w:kern w:val="0"/>
                  <w:sz w:val="18"/>
                  <w:szCs w:val="18"/>
                </w:rPr>
                <m:t>/</m:t>
              </m:r>
              <m:rad>
                <m:radPr>
                  <m:degHide m:val="1"/>
                  <m:ctrlPr>
                    <w:rPr>
                      <w:rFonts w:ascii="Cambria Math" w:hAnsi="Cambria Math" w:cs="宋体"/>
                      <w:kern w:val="0"/>
                      <w:sz w:val="18"/>
                      <w:szCs w:val="18"/>
                    </w:rPr>
                  </m:ctrlPr>
                </m:radPr>
                <m:deg>
                  <m:ctrlPr>
                    <w:rPr>
                      <w:rFonts w:ascii="Cambria Math" w:hAnsi="Cambria Math" w:cs="宋体"/>
                      <w:i/>
                      <w:kern w:val="0"/>
                      <w:sz w:val="18"/>
                      <w:szCs w:val="18"/>
                    </w:rPr>
                  </m:ctrlPr>
                </m:deg>
                <m:e>
                  <m:r>
                    <w:rPr>
                      <w:rFonts w:ascii="Cambria Math" w:hAnsi="Cambria Math" w:cs="宋体"/>
                      <w:kern w:val="0"/>
                      <w:sz w:val="18"/>
                      <w:szCs w:val="18"/>
                    </w:rPr>
                    <m:t>Hz</m:t>
                  </m:r>
                </m:e>
              </m:rad>
            </m:oMath>
          </w:p>
        </w:tc>
      </w:tr>
    </w:tbl>
    <w:p w14:paraId="5951E980" w14:textId="77777777" w:rsidR="00890743" w:rsidRDefault="00890743" w:rsidP="00890743">
      <w:pPr>
        <w:ind w:left="210" w:right="210" w:firstLine="420"/>
        <w:rPr>
          <w:rFonts w:ascii="宋体" w:hAnsi="宋体" w:cs="宋体"/>
        </w:rPr>
      </w:pPr>
    </w:p>
    <w:p w14:paraId="7E547189" w14:textId="7D9B34C5" w:rsidR="00890743" w:rsidRPr="00890743" w:rsidDel="00206954" w:rsidRDefault="00890743" w:rsidP="00ED1406">
      <w:pPr>
        <w:ind w:firstLine="420"/>
        <w:rPr>
          <w:del w:id="614" w:author="Peng Xu" w:date="2021-02-05T19:38:00Z"/>
          <w:rFonts w:ascii="宋体" w:hAnsi="宋体" w:cs="宋体"/>
        </w:rPr>
      </w:pPr>
      <w:del w:id="615" w:author="Peng Xu" w:date="2021-02-05T19:38:00Z">
        <w:r w:rsidRPr="00890743" w:rsidDel="00206954">
          <w:rPr>
            <w:rFonts w:ascii="宋体" w:hAnsi="宋体" w:cs="宋体" w:hint="eastAsia"/>
          </w:rPr>
          <w:delText>此外，由于低低卫卫跟踪重力卫星测距原理与空间引力波探测任务测距原理类似。本文讨论的针对低低卫卫跟踪重力卫星微波数据处理可为百万公里臂长的空间引力波探测任务中数据处理与仪器设计提供经验积累。</w:delText>
        </w:r>
        <w:r w:rsidRPr="00890743" w:rsidDel="00206954">
          <w:rPr>
            <w:rFonts w:ascii="宋体" w:hAnsi="宋体" w:cs="宋体"/>
          </w:rPr>
          <w:delText>GRACE-FO卫星采用的</w:delText>
        </w:r>
        <w:r w:rsidR="00AD1AD7" w:rsidDel="00206954">
          <w:rPr>
            <w:rFonts w:ascii="宋体" w:hAnsi="宋体" w:cs="宋体"/>
          </w:rPr>
          <w:delText>双向单程</w:delText>
        </w:r>
        <w:r w:rsidRPr="00890743" w:rsidDel="00206954">
          <w:rPr>
            <w:rFonts w:ascii="宋体" w:hAnsi="宋体" w:cs="宋体"/>
          </w:rPr>
          <w:delText>星间链路可以将噪声压制4个量级，而空间引力波探测计划期望通过TDI星链将噪声压制8个量级。</w:delText>
        </w:r>
      </w:del>
    </w:p>
    <w:p w14:paraId="0E0629E9" w14:textId="1F213368" w:rsidR="00C72FFF" w:rsidRPr="00890743" w:rsidDel="00CD09AA" w:rsidRDefault="00890743" w:rsidP="00ED1406">
      <w:pPr>
        <w:ind w:firstLine="420"/>
        <w:rPr>
          <w:del w:id="616" w:author="Peng Xu" w:date="2021-02-05T03:34:00Z"/>
          <w:rFonts w:ascii="宋体" w:hAnsi="宋体" w:cs="宋体"/>
        </w:rPr>
      </w:pPr>
      <w:del w:id="617" w:author="Peng Xu" w:date="2021-02-05T03:34:00Z">
        <w:r w:rsidRPr="00890743" w:rsidDel="00CD09AA">
          <w:rPr>
            <w:rFonts w:ascii="宋体" w:hAnsi="宋体" w:cs="宋体"/>
          </w:rPr>
          <w:delText>国外重力卫星任务起步较早，已有前期德国CHAMP卫星，欧洲航天局GOCE卫星与美德两国共同研制GRACE和GRACE-FO卫星的经验积累，卫星任务设计程序，卫星数据处理流程完善。我国重力卫星起步较晚，尚未建立完整的国产低低卫卫跟踪数据处理流程。本文参照国外机构发布GRACE卫星微</w:delText>
        </w:r>
        <w:r w:rsidR="00C24CAD" w:rsidDel="00CD09AA">
          <w:rPr>
            <w:rFonts w:ascii="宋体" w:hAnsi="宋体" w:cs="宋体" w:hint="eastAsia"/>
          </w:rPr>
          <w:delText>波</w:delText>
        </w:r>
        <w:r w:rsidRPr="00890743" w:rsidDel="00CD09AA">
          <w:rPr>
            <w:rFonts w:ascii="宋体" w:hAnsi="宋体" w:cs="宋体"/>
          </w:rPr>
          <w:delText>数据处理流程，建立了一套完整处理GRACE-FO微波Level-1A到Level-1B数据处理流程，为我国未来重力卫星任务铺平道路。</w:delText>
        </w:r>
      </w:del>
    </w:p>
    <w:p w14:paraId="1361A75F" w14:textId="5F0FED68" w:rsidR="00782CA5" w:rsidRDefault="008312DF" w:rsidP="006F297E">
      <w:pPr>
        <w:spacing w:beforeLines="50" w:before="156" w:afterLines="50" w:after="156"/>
        <w:ind w:right="210" w:firstLineChars="0" w:firstLine="0"/>
        <w:rPr>
          <w:sz w:val="32"/>
          <w:szCs w:val="32"/>
        </w:rPr>
      </w:pPr>
      <w:r w:rsidRPr="008312DF">
        <w:rPr>
          <w:sz w:val="32"/>
          <w:szCs w:val="32"/>
        </w:rPr>
        <w:t>1</w:t>
      </w:r>
      <w:r w:rsidR="003F2E86">
        <w:rPr>
          <w:sz w:val="32"/>
          <w:szCs w:val="32"/>
        </w:rPr>
        <w:t xml:space="preserve"> </w:t>
      </w:r>
      <w:r w:rsidR="00816519">
        <w:rPr>
          <w:rFonts w:hint="eastAsia"/>
          <w:sz w:val="32"/>
          <w:szCs w:val="32"/>
        </w:rPr>
        <w:t>星载</w:t>
      </w:r>
      <w:r w:rsidR="00AD1AD7">
        <w:rPr>
          <w:rFonts w:hint="eastAsia"/>
          <w:sz w:val="32"/>
          <w:szCs w:val="32"/>
        </w:rPr>
        <w:t>双向单程</w:t>
      </w:r>
      <w:r w:rsidR="00816519">
        <w:rPr>
          <w:rFonts w:hint="eastAsia"/>
          <w:sz w:val="32"/>
          <w:szCs w:val="32"/>
        </w:rPr>
        <w:t>测距系统</w:t>
      </w:r>
    </w:p>
    <w:p w14:paraId="681F4C16" w14:textId="497FBF3A" w:rsidR="00ED1406" w:rsidRPr="00816519" w:rsidRDefault="00316A50" w:rsidP="006D52FD">
      <w:pPr>
        <w:ind w:firstLine="420"/>
      </w:pPr>
      <w:ins w:id="618" w:author="L Reuben" w:date="2021-02-17T10:14:00Z">
        <w:r>
          <w:rPr>
            <w:rFonts w:hint="eastAsia"/>
          </w:rPr>
          <w:t>低低卫</w:t>
        </w:r>
        <w:proofErr w:type="gramStart"/>
        <w:r>
          <w:rPr>
            <w:rFonts w:hint="eastAsia"/>
          </w:rPr>
          <w:t>卫</w:t>
        </w:r>
        <w:proofErr w:type="gramEnd"/>
        <w:r>
          <w:rPr>
            <w:rFonts w:hint="eastAsia"/>
          </w:rPr>
          <w:t>跟踪重力卫星</w:t>
        </w:r>
      </w:ins>
      <w:del w:id="619" w:author="L Reuben" w:date="2021-02-17T10:14:00Z">
        <w:r w:rsidR="00816519" w:rsidRPr="00816519" w:rsidDel="00316A50">
          <w:delText>GRACE</w:delText>
        </w:r>
        <w:r w:rsidR="00ED1406" w:rsidDel="00316A50">
          <w:delText>-FO</w:delText>
        </w:r>
      </w:del>
      <w:r w:rsidR="00816519" w:rsidRPr="00816519">
        <w:t>采用</w:t>
      </w:r>
      <w:r w:rsidR="00AD1AD7">
        <w:t>双向单程</w:t>
      </w:r>
      <w:r w:rsidR="00816519" w:rsidRPr="00816519">
        <w:t>K</w:t>
      </w:r>
      <w:r w:rsidR="007B3E2A">
        <w:t>/K</w:t>
      </w:r>
      <w:r w:rsidR="007B3E2A">
        <w:rPr>
          <w:rFonts w:hint="eastAsia"/>
        </w:rPr>
        <w:t>a</w:t>
      </w:r>
      <w:r w:rsidR="00816519" w:rsidRPr="00816519">
        <w:t>波段</w:t>
      </w:r>
      <w:r w:rsidR="007B3E2A">
        <w:rPr>
          <w:rFonts w:hint="eastAsia"/>
        </w:rPr>
        <w:t>微波</w:t>
      </w:r>
      <w:r w:rsidR="00816519" w:rsidRPr="00816519">
        <w:t>测距系统进行</w:t>
      </w:r>
      <w:r w:rsidR="007B3E2A">
        <w:rPr>
          <w:rFonts w:hint="eastAsia"/>
        </w:rPr>
        <w:t>高精度</w:t>
      </w:r>
      <w:r w:rsidR="00816519" w:rsidRPr="00816519">
        <w:t>星间相位测量</w:t>
      </w:r>
      <w:r w:rsidR="006D52FD">
        <w:rPr>
          <w:rFonts w:hint="eastAsia"/>
        </w:rPr>
        <w:t>以</w:t>
      </w:r>
      <w:r w:rsidR="006D52FD" w:rsidRPr="00816519">
        <w:t>跟踪全球</w:t>
      </w:r>
      <w:del w:id="620" w:author="L Reuben" w:date="2021-02-17T10:15:00Z">
        <w:r w:rsidR="006D52FD" w:rsidRPr="00816519" w:rsidDel="00316A50">
          <w:delText>海平面，冰川和冰盖</w:delText>
        </w:r>
        <w:r w:rsidR="00314498" w:rsidDel="00316A50">
          <w:rPr>
            <w:rFonts w:hint="eastAsia"/>
          </w:rPr>
          <w:delText>、</w:delText>
        </w:r>
        <w:r w:rsidR="006D52FD" w:rsidRPr="00816519" w:rsidDel="00316A50">
          <w:delText>大型湖泊和河流水位以及土壤湿度的</w:delText>
        </w:r>
      </w:del>
      <w:r w:rsidR="006D52FD" w:rsidRPr="00816519">
        <w:t>重力变化</w:t>
      </w:r>
      <w:del w:id="621" w:author="L Reuben" w:date="2021-02-17T10:15:00Z">
        <w:r w:rsidR="00816519" w:rsidRPr="00816519" w:rsidDel="00316A50">
          <w:delText>,</w:delText>
        </w:r>
      </w:del>
      <w:ins w:id="622" w:author="L Reuben" w:date="2021-02-17T10:15:00Z">
        <w:r>
          <w:rPr>
            <w:rFonts w:hint="eastAsia"/>
          </w:rPr>
          <w:t>，</w:t>
        </w:r>
      </w:ins>
      <w:r w:rsidR="00816519" w:rsidRPr="00816519">
        <w:t>其</w:t>
      </w:r>
      <w:ins w:id="623" w:author="L Reuben" w:date="2021-02-17T10:17:00Z">
        <w:r>
          <w:rPr>
            <w:rFonts w:hint="eastAsia"/>
          </w:rPr>
          <w:t>星间距测量</w:t>
        </w:r>
      </w:ins>
      <w:r w:rsidR="00816519" w:rsidRPr="00816519">
        <w:t>精度</w:t>
      </w:r>
      <w:ins w:id="624" w:author="L Reuben" w:date="2021-02-17T10:20:00Z">
        <w:r w:rsidR="00B877DC">
          <w:rPr>
            <w:rFonts w:hint="eastAsia"/>
          </w:rPr>
          <w:t>需</w:t>
        </w:r>
      </w:ins>
      <w:ins w:id="625" w:author="L Reuben" w:date="2021-02-17T10:18:00Z">
        <w:r>
          <w:rPr>
            <w:rFonts w:hint="eastAsia"/>
          </w:rPr>
          <w:t>达微米量级</w:t>
        </w:r>
      </w:ins>
      <w:del w:id="626" w:author="L Reuben" w:date="2021-02-17T10:17:00Z">
        <w:r w:rsidR="00816519" w:rsidRPr="00816519" w:rsidDel="00316A50">
          <w:delText>达</w:delText>
        </w:r>
      </w:del>
      <m:oMath>
        <m:sSup>
          <m:sSupPr>
            <m:ctrlPr>
              <w:del w:id="627" w:author="L Reuben" w:date="2021-02-17T10:17:00Z">
                <w:rPr>
                  <w:rFonts w:ascii="Cambria Math" w:hAnsi="Cambria Math"/>
                  <w:i/>
                </w:rPr>
              </w:del>
            </m:ctrlPr>
          </m:sSupPr>
          <m:e>
            <m:r>
              <w:del w:id="628" w:author="L Reuben" w:date="2021-02-17T10:17:00Z">
                <w:rPr>
                  <w:rFonts w:ascii="Cambria Math" w:hAnsi="Cambria Math"/>
                </w:rPr>
                <m:t>10</m:t>
              </w:del>
            </m:r>
          </m:e>
          <m:sup>
            <m:r>
              <w:del w:id="629" w:author="L Reuben" w:date="2021-02-17T10:17:00Z">
                <w:rPr>
                  <w:rFonts w:ascii="Cambria Math" w:hAnsi="Cambria Math"/>
                </w:rPr>
                <m:t>-4</m:t>
              </w:del>
            </m:r>
          </m:sup>
        </m:sSup>
      </m:oMath>
      <w:del w:id="630" w:author="L Reuben" w:date="2021-02-17T10:17:00Z">
        <w:r w:rsidR="00816519" w:rsidRPr="00816519" w:rsidDel="00316A50">
          <w:delText>周</w:delText>
        </w:r>
      </w:del>
      <w:r w:rsidR="00816519">
        <w:fldChar w:fldCharType="begin"/>
      </w:r>
      <w:r w:rsidR="00816519">
        <w:instrText xml:space="preserve"> ADDIN ZOTERO_ITEM CSL_CITATION {"citationID":"Ent4zgvx","properties":{"formattedCitation":"(KORNFELD\\uc0\\u31561{}, 2019)","plainCitation":"(KORNFELD</w:instrText>
      </w:r>
      <w:r w:rsidR="00816519">
        <w:instrText>等</w:instrText>
      </w:r>
      <w:r w:rsidR="00816519">
        <w:instrText xml:space="preserve">, 2019)","noteIndex":0},"citationItems":[{"id":130,"uris":["http://zotero.org/users/6467040/items/FDXGQYJ5"],"uri":["http://zotero.org/users/6467040/items/FDXGQYJ5"],"itemData":{"id":130,"type":"article-journal","container-title":"Journal of Spacecraft and Rockets","DOI":"10.2514/1.A34326","ISSN":"0022-4650, 1533-6794","issue":"3","language":"en","page":"931–951","title":"GRACE-FO: The Gravity Recovery and Climate Experiment Follow-On Mission","title-short":"GRACE-FO","volume":"56","author":[{"family":"Kornfeld","given":"Richard P."},{"family":"Arnold","given":"Bradford W."},{"family":"Gross","given":"Michael A."},{"family":"Dahya","given":"Neil T."},{"family":"Klipstein","given":"William M."},{"family":"Gath","given":"Peter F."},{"family":"Bettadpur","given":"Srinivas"}],"issued":{"date-parts":[["2019"]]}}}],"schema":"https://github.com/citation-style-language/schema/raw/master/csl-citation.json"} </w:instrText>
      </w:r>
      <w:r w:rsidR="00816519">
        <w:fldChar w:fldCharType="separate"/>
      </w:r>
      <w:r w:rsidR="00816519" w:rsidRPr="00816519">
        <w:rPr>
          <w:rFonts w:cs="Times New Roman"/>
          <w:kern w:val="0"/>
          <w:szCs w:val="24"/>
        </w:rPr>
        <w:t>(KORNFELD</w:t>
      </w:r>
      <w:r w:rsidR="00816519" w:rsidRPr="00816519">
        <w:rPr>
          <w:rFonts w:cs="Times New Roman"/>
          <w:kern w:val="0"/>
          <w:szCs w:val="24"/>
        </w:rPr>
        <w:t>等</w:t>
      </w:r>
      <w:r w:rsidR="00816519" w:rsidRPr="00816519">
        <w:rPr>
          <w:rFonts w:cs="Times New Roman"/>
          <w:kern w:val="0"/>
          <w:szCs w:val="24"/>
        </w:rPr>
        <w:t>, 2019)</w:t>
      </w:r>
      <w:r w:rsidR="00816519">
        <w:fldChar w:fldCharType="end"/>
      </w:r>
      <w:r w:rsidR="00816519" w:rsidRPr="00816519">
        <w:t>。</w:t>
      </w:r>
    </w:p>
    <w:p w14:paraId="7815B35B" w14:textId="20C399C4" w:rsidR="00816519" w:rsidRDefault="004B7D54" w:rsidP="0063566A">
      <w:pPr>
        <w:autoSpaceDE w:val="0"/>
        <w:autoSpaceDN w:val="0"/>
        <w:adjustRightInd w:val="0"/>
        <w:ind w:right="210" w:firstLineChars="0" w:firstLine="0"/>
        <w:jc w:val="center"/>
        <w:rPr>
          <w:rFonts w:ascii="楷体_GB2312" w:eastAsia="楷体_GB2312" w:hAnsi="宋体" w:cs="宋体"/>
          <w:color w:val="FF6600"/>
        </w:rPr>
      </w:pPr>
      <w:ins w:id="631" w:author="L Reuben" w:date="2021-02-19T10:26:00Z">
        <w:r>
          <w:rPr>
            <w:rFonts w:ascii="楷体_GB2312" w:eastAsia="楷体_GB2312" w:hAnsi="宋体" w:cs="宋体"/>
            <w:noProof/>
            <w:color w:val="FF6600"/>
          </w:rPr>
          <w:drawing>
            <wp:inline distT="0" distB="0" distL="0" distR="0" wp14:anchorId="5194745B" wp14:editId="7FE574ED">
              <wp:extent cx="5273040" cy="3947160"/>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1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3040" cy="3947160"/>
                      </a:xfrm>
                      <a:prstGeom prst="rect">
                        <a:avLst/>
                      </a:prstGeom>
                      <a:noFill/>
                      <a:ln>
                        <a:noFill/>
                      </a:ln>
                    </pic:spPr>
                  </pic:pic>
                </a:graphicData>
              </a:graphic>
            </wp:inline>
          </w:drawing>
        </w:r>
      </w:ins>
      <w:ins w:id="632" w:author="Peng Xu" w:date="2021-02-05T03:58:00Z">
        <w:del w:id="633" w:author="L Reuben" w:date="2021-02-17T10:11:00Z">
          <w:r w:rsidR="005C5FC4" w:rsidDel="003E668C">
            <w:rPr>
              <w:rFonts w:ascii="楷体_GB2312" w:eastAsia="楷体_GB2312" w:hAnsi="宋体" w:cs="宋体"/>
              <w:noProof/>
              <w:color w:val="FF6600"/>
            </w:rPr>
            <mc:AlternateContent>
              <mc:Choice Requires="wps">
                <w:drawing>
                  <wp:anchor distT="0" distB="0" distL="114300" distR="114300" simplePos="0" relativeHeight="251659264" behindDoc="0" locked="0" layoutInCell="1" allowOverlap="1" wp14:anchorId="5688877B" wp14:editId="14D18C98">
                    <wp:simplePos x="0" y="0"/>
                    <wp:positionH relativeFrom="column">
                      <wp:posOffset>2701137</wp:posOffset>
                    </wp:positionH>
                    <wp:positionV relativeFrom="paragraph">
                      <wp:posOffset>2112209</wp:posOffset>
                    </wp:positionV>
                    <wp:extent cx="1161354" cy="787585"/>
                    <wp:effectExtent l="0" t="0" r="20320" b="12700"/>
                    <wp:wrapNone/>
                    <wp:docPr id="9" name="椭圆 9"/>
                    <wp:cNvGraphicFramePr/>
                    <a:graphic xmlns:a="http://schemas.openxmlformats.org/drawingml/2006/main">
                      <a:graphicData uri="http://schemas.microsoft.com/office/word/2010/wordprocessingShape">
                        <wps:wsp>
                          <wps:cNvSpPr/>
                          <wps:spPr>
                            <a:xfrm>
                              <a:off x="0" y="0"/>
                              <a:ext cx="1161354" cy="7875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AEFEC9" id="椭圆 9" o:spid="_x0000_s1026" style="position:absolute;left:0;text-align:left;margin-left:212.7pt;margin-top:166.3pt;width:91.45pt;height:6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" filled="f" strokecolor="red" strokeweight="1pt">
                    <v:stroke joinstyle="miter"/>
                  </v:oval>
                </w:pict>
              </mc:Fallback>
            </mc:AlternateContent>
          </w:r>
        </w:del>
      </w:ins>
      <w:del w:id="634" w:author="L Reuben" w:date="2021-02-17T10:09:00Z">
        <w:r w:rsidR="008055F7" w:rsidDel="003E668C">
          <w:rPr>
            <w:rFonts w:ascii="楷体_GB2312" w:eastAsia="楷体_GB2312" w:hAnsi="宋体" w:cs="宋体"/>
            <w:noProof/>
            <w:color w:val="FF6600"/>
          </w:rPr>
          <w:drawing>
            <wp:inline distT="0" distB="0" distL="0" distR="0" wp14:anchorId="1DA02B4B" wp14:editId="31A0A314">
              <wp:extent cx="4142967" cy="3104919"/>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4142967" cy="3104919"/>
                      </a:xfrm>
                      <a:prstGeom prst="rect">
                        <a:avLst/>
                      </a:prstGeom>
                      <a:noFill/>
                      <a:ln>
                        <a:noFill/>
                      </a:ln>
                    </pic:spPr>
                  </pic:pic>
                </a:graphicData>
              </a:graphic>
            </wp:inline>
          </w:drawing>
        </w:r>
      </w:del>
    </w:p>
    <w:p w14:paraId="3EA0C339" w14:textId="5D84D8DC" w:rsidR="00375A6A" w:rsidRDefault="00ED1406" w:rsidP="00270F60">
      <w:pPr>
        <w:ind w:firstLineChars="0" w:firstLine="0"/>
        <w:jc w:val="center"/>
      </w:pPr>
      <w:bookmarkStart w:id="635" w:name="_Ref61258011"/>
      <w:r w:rsidRPr="00ED1406">
        <w:rPr>
          <w:rFonts w:ascii="宋体" w:hAnsi="宋体"/>
        </w:rPr>
        <w:t>图</w:t>
      </w:r>
      <w:r>
        <w:t xml:space="preserve"> </w:t>
      </w:r>
      <w:r>
        <w:fldChar w:fldCharType="begin"/>
      </w:r>
      <w:r>
        <w:instrText xml:space="preserve"> SEQ </w:instrText>
      </w:r>
      <w:r>
        <w:instrText>图</w:instrText>
      </w:r>
      <w:r>
        <w:instrText xml:space="preserve"> \* ARABIC </w:instrText>
      </w:r>
      <w:r>
        <w:fldChar w:fldCharType="separate"/>
      </w:r>
      <w:r w:rsidR="00293D71">
        <w:rPr>
          <w:noProof/>
        </w:rPr>
        <w:t>1</w:t>
      </w:r>
      <w:r>
        <w:fldChar w:fldCharType="end"/>
      </w:r>
      <w:bookmarkEnd w:id="635"/>
      <w:r>
        <w:t xml:space="preserve"> </w:t>
      </w:r>
      <w:r w:rsidR="00D74744">
        <w:t>GRACE-FO</w:t>
      </w:r>
      <w:r w:rsidRPr="00ED1406">
        <w:rPr>
          <w:rFonts w:ascii="宋体" w:hAnsi="宋体" w:hint="eastAsia"/>
        </w:rPr>
        <w:t>星载微波测距系统示意图</w:t>
      </w:r>
    </w:p>
    <w:p w14:paraId="69EB9B72" w14:textId="6B3CC2EF" w:rsidR="00ED1406" w:rsidRDefault="00ED1406" w:rsidP="00270F60">
      <w:pPr>
        <w:ind w:firstLineChars="0" w:firstLine="0"/>
        <w:jc w:val="center"/>
        <w:rPr>
          <w:rFonts w:cs="Times New Roman"/>
        </w:rPr>
      </w:pPr>
      <w:r>
        <w:t>F</w:t>
      </w:r>
      <w:r w:rsidRPr="00ED1406">
        <w:rPr>
          <w:rFonts w:cs="Times New Roman"/>
        </w:rPr>
        <w:t xml:space="preserve">igure </w:t>
      </w:r>
      <w:r w:rsidRPr="00ED1406">
        <w:rPr>
          <w:rFonts w:cs="Times New Roman"/>
        </w:rPr>
        <w:fldChar w:fldCharType="begin"/>
      </w:r>
      <w:r w:rsidRPr="00ED1406">
        <w:rPr>
          <w:rFonts w:cs="Times New Roman"/>
        </w:rPr>
        <w:instrText xml:space="preserve"> SEQ Figure \* ARABIC </w:instrText>
      </w:r>
      <w:r w:rsidRPr="00ED1406">
        <w:rPr>
          <w:rFonts w:cs="Times New Roman"/>
        </w:rPr>
        <w:fldChar w:fldCharType="separate"/>
      </w:r>
      <w:r w:rsidR="00293D71">
        <w:rPr>
          <w:rFonts w:cs="Times New Roman"/>
          <w:noProof/>
        </w:rPr>
        <w:t>1</w:t>
      </w:r>
      <w:r w:rsidRPr="00ED1406">
        <w:rPr>
          <w:rFonts w:cs="Times New Roman"/>
        </w:rPr>
        <w:fldChar w:fldCharType="end"/>
      </w:r>
      <w:r w:rsidRPr="00ED1406">
        <w:rPr>
          <w:rFonts w:cs="Times New Roman"/>
        </w:rPr>
        <w:t xml:space="preserve"> Schematic diagram of </w:t>
      </w:r>
      <w:r w:rsidR="00D74744">
        <w:rPr>
          <w:rFonts w:cs="Times New Roman"/>
        </w:rPr>
        <w:t>GRACE-FO</w:t>
      </w:r>
      <w:r w:rsidRPr="00ED1406">
        <w:rPr>
          <w:rFonts w:cs="Times New Roman"/>
        </w:rPr>
        <w:t xml:space="preserve"> spaceborne microwave ranging system</w:t>
      </w:r>
    </w:p>
    <w:p w14:paraId="469D5A6A" w14:textId="62D119D7" w:rsidR="00B32000" w:rsidRPr="0090373B" w:rsidRDefault="00776BFB" w:rsidP="00B32000">
      <w:pPr>
        <w:ind w:firstLine="420"/>
        <w:rPr>
          <w:ins w:id="636" w:author="L Reuben" w:date="2021-02-17T16:20:00Z"/>
          <w:strike/>
          <w:color w:val="FF0000"/>
        </w:rPr>
      </w:pPr>
      <w:ins w:id="637" w:author="L Reuben" w:date="2021-02-17T10:20:00Z">
        <w:r w:rsidRPr="0090373B">
          <w:rPr>
            <w:rFonts w:hint="eastAsia"/>
            <w:strike/>
          </w:rPr>
          <w:t>以</w:t>
        </w:r>
        <w:r w:rsidRPr="0090373B">
          <w:rPr>
            <w:rFonts w:hint="eastAsia"/>
            <w:strike/>
          </w:rPr>
          <w:t>G</w:t>
        </w:r>
        <w:r w:rsidRPr="0090373B">
          <w:rPr>
            <w:strike/>
          </w:rPr>
          <w:t>RACE-FO</w:t>
        </w:r>
      </w:ins>
      <w:ins w:id="638" w:author="L Reuben" w:date="2021-02-17T10:40:00Z">
        <w:r w:rsidR="008D35C3" w:rsidRPr="0090373B">
          <w:rPr>
            <w:rFonts w:hint="eastAsia"/>
            <w:strike/>
          </w:rPr>
          <w:t>任务</w:t>
        </w:r>
      </w:ins>
      <w:ins w:id="639" w:author="L Reuben" w:date="2021-02-17T10:20:00Z">
        <w:r w:rsidRPr="0090373B">
          <w:rPr>
            <w:rFonts w:hint="eastAsia"/>
            <w:strike/>
          </w:rPr>
          <w:t>为例，</w:t>
        </w:r>
      </w:ins>
      <w:r w:rsidR="00871B67" w:rsidRPr="0090373B">
        <w:rPr>
          <w:rFonts w:hint="eastAsia"/>
          <w:strike/>
        </w:rPr>
        <w:t>K/</w:t>
      </w:r>
      <w:r w:rsidR="005C5CCB" w:rsidRPr="0090373B">
        <w:rPr>
          <w:strike/>
        </w:rPr>
        <w:t>Ka</w:t>
      </w:r>
      <w:r w:rsidR="00871B67" w:rsidRPr="0090373B">
        <w:rPr>
          <w:rFonts w:hint="eastAsia"/>
          <w:strike/>
        </w:rPr>
        <w:t>波段</w:t>
      </w:r>
      <w:r w:rsidR="005C5CCB" w:rsidRPr="0090373B">
        <w:rPr>
          <w:rFonts w:hint="eastAsia"/>
          <w:strike/>
        </w:rPr>
        <w:t>微波</w:t>
      </w:r>
      <w:r w:rsidR="00871B67" w:rsidRPr="0090373B">
        <w:rPr>
          <w:rFonts w:hint="eastAsia"/>
          <w:strike/>
        </w:rPr>
        <w:t>测距系统（</w:t>
      </w:r>
      <w:r w:rsidR="00871B67" w:rsidRPr="0090373B">
        <w:rPr>
          <w:rFonts w:hint="eastAsia"/>
          <w:strike/>
        </w:rPr>
        <w:t>KBR</w:t>
      </w:r>
      <w:r w:rsidR="00871B67" w:rsidRPr="0090373B">
        <w:rPr>
          <w:rFonts w:hint="eastAsia"/>
          <w:strike/>
        </w:rPr>
        <w:t>）是</w:t>
      </w:r>
      <w:ins w:id="640" w:author="L Reuben" w:date="2021-02-17T10:20:00Z">
        <w:r w:rsidRPr="0090373B">
          <w:rPr>
            <w:rFonts w:hint="eastAsia"/>
            <w:strike/>
          </w:rPr>
          <w:t>其</w:t>
        </w:r>
      </w:ins>
      <w:del w:id="641" w:author="L Reuben" w:date="2021-02-17T10:20:00Z">
        <w:r w:rsidR="00D74744" w:rsidRPr="0090373B" w:rsidDel="00776BFB">
          <w:rPr>
            <w:rFonts w:hint="eastAsia"/>
            <w:strike/>
          </w:rPr>
          <w:delText>GRACE-FO</w:delText>
        </w:r>
      </w:del>
      <w:r w:rsidR="00871B67" w:rsidRPr="0090373B">
        <w:rPr>
          <w:rFonts w:hint="eastAsia"/>
          <w:strike/>
        </w:rPr>
        <w:t>任务</w:t>
      </w:r>
      <w:r w:rsidR="005C5CCB" w:rsidRPr="0090373B">
        <w:rPr>
          <w:rFonts w:hint="eastAsia"/>
          <w:strike/>
        </w:rPr>
        <w:t>高精度星间距测量的核心部件</w:t>
      </w:r>
      <w:r w:rsidR="00871B67" w:rsidRPr="0090373B">
        <w:rPr>
          <w:rFonts w:hint="eastAsia"/>
          <w:strike/>
        </w:rPr>
        <w:t>。原理图如</w:t>
      </w:r>
      <w:r w:rsidR="005C5CCB" w:rsidRPr="0090373B">
        <w:rPr>
          <w:strike/>
        </w:rPr>
        <w:fldChar w:fldCharType="begin"/>
      </w:r>
      <w:r w:rsidR="005C5CCB" w:rsidRPr="0090373B">
        <w:rPr>
          <w:strike/>
        </w:rPr>
        <w:instrText xml:space="preserve"> </w:instrText>
      </w:r>
      <w:r w:rsidR="005C5CCB" w:rsidRPr="0090373B">
        <w:rPr>
          <w:rFonts w:hint="eastAsia"/>
          <w:strike/>
        </w:rPr>
        <w:instrText>REF _Ref61258011 \h</w:instrText>
      </w:r>
      <w:r w:rsidR="005C5CCB" w:rsidRPr="0090373B">
        <w:rPr>
          <w:strike/>
        </w:rPr>
        <w:instrText xml:space="preserve"> </w:instrText>
      </w:r>
      <w:r w:rsidR="0090373B">
        <w:rPr>
          <w:strike/>
        </w:rPr>
        <w:instrText xml:space="preserve"> \* MERGEFORMAT </w:instrText>
      </w:r>
      <w:r w:rsidR="005C5CCB" w:rsidRPr="0090373B">
        <w:rPr>
          <w:strike/>
        </w:rPr>
      </w:r>
      <w:r w:rsidR="005C5CCB" w:rsidRPr="0090373B">
        <w:rPr>
          <w:strike/>
        </w:rPr>
        <w:fldChar w:fldCharType="separate"/>
      </w:r>
      <w:ins w:id="642" w:author="L Reuben" w:date="2021-02-19T16:32:00Z">
        <w:r w:rsidR="00293D71" w:rsidRPr="00293D71">
          <w:rPr>
            <w:rFonts w:ascii="宋体" w:hAnsi="宋体"/>
            <w:strike/>
            <w:rPrChange w:id="643" w:author="L Reuben" w:date="2021-02-19T16:32:00Z">
              <w:rPr>
                <w:rFonts w:ascii="宋体" w:hAnsi="宋体"/>
              </w:rPr>
            </w:rPrChange>
          </w:rPr>
          <w:t>图</w:t>
        </w:r>
        <w:r w:rsidR="00293D71" w:rsidRPr="00293D71">
          <w:rPr>
            <w:strike/>
            <w:rPrChange w:id="644" w:author="L Reuben" w:date="2021-02-19T16:32:00Z">
              <w:rPr/>
            </w:rPrChange>
          </w:rPr>
          <w:t xml:space="preserve"> </w:t>
        </w:r>
        <w:r w:rsidR="00293D71" w:rsidRPr="00293D71">
          <w:rPr>
            <w:strike/>
            <w:noProof/>
            <w:rPrChange w:id="645" w:author="L Reuben" w:date="2021-02-19T16:32:00Z">
              <w:rPr>
                <w:noProof/>
              </w:rPr>
            </w:rPrChange>
          </w:rPr>
          <w:t>1</w:t>
        </w:r>
      </w:ins>
      <w:del w:id="646" w:author="L Reuben" w:date="2021-02-19T10:15:00Z">
        <w:r w:rsidR="008A5B02" w:rsidRPr="0090373B" w:rsidDel="00740635">
          <w:rPr>
            <w:rFonts w:ascii="宋体" w:hAnsi="宋体"/>
            <w:strike/>
          </w:rPr>
          <w:delText>图</w:delText>
        </w:r>
        <w:r w:rsidR="008A5B02" w:rsidRPr="0090373B" w:rsidDel="00740635">
          <w:rPr>
            <w:strike/>
          </w:rPr>
          <w:delText xml:space="preserve"> </w:delText>
        </w:r>
        <w:r w:rsidR="008A5B02" w:rsidRPr="0090373B" w:rsidDel="00740635">
          <w:rPr>
            <w:strike/>
            <w:noProof/>
          </w:rPr>
          <w:delText>1</w:delText>
        </w:r>
      </w:del>
      <w:r w:rsidR="005C5CCB" w:rsidRPr="0090373B">
        <w:rPr>
          <w:strike/>
        </w:rPr>
        <w:fldChar w:fldCharType="end"/>
      </w:r>
      <w:r w:rsidR="00871B67" w:rsidRPr="0090373B">
        <w:rPr>
          <w:rFonts w:hint="eastAsia"/>
          <w:strike/>
        </w:rPr>
        <w:t>所示。</w:t>
      </w:r>
      <w:r w:rsidR="00D74744" w:rsidRPr="0090373B">
        <w:rPr>
          <w:strike/>
        </w:rPr>
        <w:t>GRACE-FO</w:t>
      </w:r>
      <w:ins w:id="647" w:author="L Reuben" w:date="2021-02-17T10:20:00Z">
        <w:r w:rsidR="002026CB" w:rsidRPr="0090373B">
          <w:rPr>
            <w:rFonts w:hint="eastAsia"/>
            <w:strike/>
          </w:rPr>
          <w:t>任务</w:t>
        </w:r>
      </w:ins>
      <w:ins w:id="648" w:author="L Reuben" w:date="2021-02-17T10:27:00Z">
        <w:r w:rsidR="00470848" w:rsidRPr="0090373B">
          <w:rPr>
            <w:rFonts w:hint="eastAsia"/>
            <w:strike/>
          </w:rPr>
          <w:t>双星通过</w:t>
        </w:r>
      </w:ins>
      <w:ins w:id="649" w:author="L Reuben" w:date="2021-02-17T16:05:00Z">
        <w:r w:rsidR="005262C0" w:rsidRPr="0090373B">
          <w:rPr>
            <w:rFonts w:hint="eastAsia"/>
            <w:strike/>
          </w:rPr>
          <w:t>星载</w:t>
        </w:r>
      </w:ins>
      <w:del w:id="650" w:author="L Reuben" w:date="2021-02-17T10:27:00Z">
        <w:r w:rsidR="00871B67" w:rsidRPr="0090373B" w:rsidDel="00470848">
          <w:rPr>
            <w:rFonts w:hint="eastAsia"/>
            <w:strike/>
          </w:rPr>
          <w:delText>每颗卫星</w:delText>
        </w:r>
        <w:r w:rsidR="005C5CCB" w:rsidRPr="0090373B" w:rsidDel="00470848">
          <w:rPr>
            <w:rFonts w:hint="eastAsia"/>
            <w:strike/>
          </w:rPr>
          <w:delText>均装配有一只</w:delText>
        </w:r>
      </w:del>
      <w:r w:rsidR="005C5CCB" w:rsidRPr="0090373B">
        <w:rPr>
          <w:rFonts w:hint="eastAsia"/>
          <w:strike/>
        </w:rPr>
        <w:t>微波天线喇叭</w:t>
      </w:r>
      <w:del w:id="651" w:author="L Reuben" w:date="2021-02-17T10:27:00Z">
        <w:r w:rsidR="00871B67" w:rsidRPr="0090373B" w:rsidDel="00470848">
          <w:rPr>
            <w:rFonts w:hint="eastAsia"/>
            <w:strike/>
          </w:rPr>
          <w:delText>，</w:delText>
        </w:r>
      </w:del>
      <w:del w:id="652" w:author="L Reuben" w:date="2021-02-17T10:28:00Z">
        <w:r w:rsidR="00871B67" w:rsidRPr="0090373B" w:rsidDel="00470848">
          <w:rPr>
            <w:rFonts w:hint="eastAsia"/>
            <w:strike/>
          </w:rPr>
          <w:delText>用于</w:delText>
        </w:r>
      </w:del>
      <w:r w:rsidR="00871B67" w:rsidRPr="0090373B">
        <w:rPr>
          <w:rFonts w:hint="eastAsia"/>
          <w:strike/>
        </w:rPr>
        <w:t>发送</w:t>
      </w:r>
      <w:ins w:id="653" w:author="L Reuben" w:date="2021-02-17T10:37:00Z">
        <w:r w:rsidR="00670695" w:rsidRPr="0090373B">
          <w:rPr>
            <w:rFonts w:hint="eastAsia"/>
            <w:strike/>
          </w:rPr>
          <w:t>与</w:t>
        </w:r>
      </w:ins>
      <w:del w:id="654" w:author="L Reuben" w:date="2021-02-17T10:28:00Z">
        <w:r w:rsidR="005C5CCB" w:rsidRPr="0090373B" w:rsidDel="00470848">
          <w:rPr>
            <w:rFonts w:hint="eastAsia"/>
            <w:strike/>
          </w:rPr>
          <w:delText>与</w:delText>
        </w:r>
      </w:del>
      <w:r w:rsidR="00871B67" w:rsidRPr="0090373B">
        <w:rPr>
          <w:rFonts w:hint="eastAsia"/>
          <w:strike/>
        </w:rPr>
        <w:t>接收</w:t>
      </w:r>
      <w:r w:rsidR="0022630C" w:rsidRPr="0090373B">
        <w:rPr>
          <w:rFonts w:hint="eastAsia"/>
          <w:strike/>
        </w:rPr>
        <w:t>星间</w:t>
      </w:r>
      <w:r w:rsidR="005C5CCB" w:rsidRPr="0090373B">
        <w:rPr>
          <w:rFonts w:hint="eastAsia"/>
          <w:strike/>
        </w:rPr>
        <w:t>K</w:t>
      </w:r>
      <w:r w:rsidR="005C5CCB" w:rsidRPr="0090373B">
        <w:rPr>
          <w:strike/>
        </w:rPr>
        <w:t>/K</w:t>
      </w:r>
      <w:r w:rsidR="005C5CCB" w:rsidRPr="0090373B">
        <w:rPr>
          <w:rFonts w:hint="eastAsia"/>
          <w:strike/>
        </w:rPr>
        <w:t>a</w:t>
      </w:r>
      <w:r w:rsidR="00871B67" w:rsidRPr="0090373B">
        <w:rPr>
          <w:rFonts w:hint="eastAsia"/>
          <w:strike/>
        </w:rPr>
        <w:t>双频</w:t>
      </w:r>
      <w:r w:rsidR="005C5CCB" w:rsidRPr="0090373B">
        <w:rPr>
          <w:rFonts w:hint="eastAsia"/>
          <w:strike/>
        </w:rPr>
        <w:t>微波信号</w:t>
      </w:r>
      <w:r w:rsidR="00871B67" w:rsidRPr="0090373B">
        <w:rPr>
          <w:rFonts w:hint="eastAsia"/>
          <w:strike/>
        </w:rPr>
        <w:t>。</w:t>
      </w:r>
      <w:del w:id="655" w:author="L Reuben" w:date="2021-02-17T10:38:00Z">
        <w:r w:rsidR="00871B67" w:rsidRPr="0090373B" w:rsidDel="00FF4A84">
          <w:rPr>
            <w:rFonts w:hint="eastAsia"/>
            <w:strike/>
          </w:rPr>
          <w:delText>在每个频带上，</w:delText>
        </w:r>
      </w:del>
      <w:r w:rsidR="00C34215" w:rsidRPr="0090373B">
        <w:rPr>
          <w:rFonts w:hint="eastAsia"/>
          <w:strike/>
        </w:rPr>
        <w:t>由</w:t>
      </w:r>
      <w:r w:rsidR="0022630C" w:rsidRPr="0090373B">
        <w:rPr>
          <w:rFonts w:hint="eastAsia"/>
          <w:strike/>
        </w:rPr>
        <w:t>双</w:t>
      </w:r>
      <w:r w:rsidR="00871B67" w:rsidRPr="0090373B">
        <w:rPr>
          <w:rFonts w:hint="eastAsia"/>
          <w:strike/>
        </w:rPr>
        <w:t>星</w:t>
      </w:r>
      <w:r w:rsidR="00C34215" w:rsidRPr="0090373B">
        <w:rPr>
          <w:rFonts w:hint="eastAsia"/>
          <w:strike/>
        </w:rPr>
        <w:t>各自超稳振子激发的微波</w:t>
      </w:r>
      <w:r w:rsidR="00871B67" w:rsidRPr="0090373B">
        <w:rPr>
          <w:rFonts w:hint="eastAsia"/>
          <w:strike/>
        </w:rPr>
        <w:t>信号之间存在</w:t>
      </w:r>
      <w:r w:rsidR="00871B67" w:rsidRPr="0090373B">
        <w:rPr>
          <w:rFonts w:hint="eastAsia"/>
          <w:strike/>
        </w:rPr>
        <w:t>0.5 MHz</w:t>
      </w:r>
      <w:r w:rsidR="00871B67" w:rsidRPr="0090373B">
        <w:rPr>
          <w:rFonts w:hint="eastAsia"/>
          <w:strike/>
        </w:rPr>
        <w:t>的频率偏移。</w:t>
      </w:r>
      <w:r w:rsidR="00871B67" w:rsidRPr="0090373B">
        <w:rPr>
          <w:rFonts w:hint="eastAsia"/>
          <w:strike/>
          <w:color w:val="FF0000"/>
          <w:rPrChange w:id="656" w:author="Peng Xu" w:date="2021-02-05T04:15:00Z">
            <w:rPr>
              <w:rFonts w:hint="eastAsia"/>
            </w:rPr>
          </w:rPrChange>
        </w:rPr>
        <w:t>在接收</w:t>
      </w:r>
      <w:r w:rsidR="00C34215" w:rsidRPr="0090373B">
        <w:rPr>
          <w:rFonts w:hint="eastAsia"/>
          <w:strike/>
          <w:color w:val="FF0000"/>
          <w:rPrChange w:id="657" w:author="Peng Xu" w:date="2021-02-05T04:15:00Z">
            <w:rPr>
              <w:rFonts w:hint="eastAsia"/>
            </w:rPr>
          </w:rPrChange>
        </w:rPr>
        <w:t>信号</w:t>
      </w:r>
      <w:r w:rsidR="00871B67" w:rsidRPr="0090373B">
        <w:rPr>
          <w:rFonts w:hint="eastAsia"/>
          <w:strike/>
          <w:color w:val="FF0000"/>
          <w:rPrChange w:id="658" w:author="Peng Xu" w:date="2021-02-05T04:15:00Z">
            <w:rPr>
              <w:rFonts w:hint="eastAsia"/>
            </w:rPr>
          </w:rPrChange>
        </w:rPr>
        <w:t>时，使用相同频带的已发送信号作为</w:t>
      </w:r>
      <w:r w:rsidR="00C34215" w:rsidRPr="0090373B">
        <w:rPr>
          <w:rFonts w:hint="eastAsia"/>
          <w:strike/>
          <w:color w:val="FF0000"/>
          <w:rPrChange w:id="659" w:author="Peng Xu" w:date="2021-02-05T04:15:00Z">
            <w:rPr>
              <w:rFonts w:hint="eastAsia"/>
            </w:rPr>
          </w:rPrChange>
        </w:rPr>
        <w:t>本地</w:t>
      </w:r>
      <w:r w:rsidR="00871B67" w:rsidRPr="0090373B">
        <w:rPr>
          <w:rFonts w:hint="eastAsia"/>
          <w:strike/>
          <w:color w:val="FF0000"/>
          <w:rPrChange w:id="660" w:author="Peng Xu" w:date="2021-02-05T04:15:00Z">
            <w:rPr>
              <w:rFonts w:hint="eastAsia"/>
            </w:rPr>
          </w:rPrChange>
        </w:rPr>
        <w:t>参考，将</w:t>
      </w:r>
      <w:r w:rsidR="00C34215" w:rsidRPr="0090373B">
        <w:rPr>
          <w:rFonts w:hint="eastAsia"/>
          <w:strike/>
          <w:color w:val="FF0000"/>
          <w:rPrChange w:id="661" w:author="Peng Xu" w:date="2021-02-05T04:15:00Z">
            <w:rPr>
              <w:rFonts w:hint="eastAsia"/>
            </w:rPr>
          </w:rPrChange>
        </w:rPr>
        <w:t>该</w:t>
      </w:r>
      <w:r w:rsidR="00871B67" w:rsidRPr="0090373B">
        <w:rPr>
          <w:rFonts w:hint="eastAsia"/>
          <w:strike/>
          <w:color w:val="FF0000"/>
          <w:rPrChange w:id="662" w:author="Peng Xu" w:date="2021-02-05T04:15:00Z">
            <w:rPr>
              <w:rFonts w:hint="eastAsia"/>
            </w:rPr>
          </w:rPrChange>
        </w:rPr>
        <w:t>频带的信号</w:t>
      </w:r>
      <w:r w:rsidR="00F517BB" w:rsidRPr="0090373B">
        <w:rPr>
          <w:rFonts w:hint="eastAsia"/>
          <w:strike/>
          <w:color w:val="FF0000"/>
          <w:rPrChange w:id="663" w:author="Peng Xu" w:date="2021-02-05T04:15:00Z">
            <w:rPr>
              <w:rFonts w:hint="eastAsia"/>
            </w:rPr>
          </w:rPrChange>
        </w:rPr>
        <w:t>由信号转换器</w:t>
      </w:r>
      <w:r w:rsidR="00871B67" w:rsidRPr="0090373B">
        <w:rPr>
          <w:rFonts w:hint="eastAsia"/>
          <w:strike/>
          <w:color w:val="FF0000"/>
          <w:rPrChange w:id="664" w:author="Peng Xu" w:date="2021-02-05T04:15:00Z">
            <w:rPr>
              <w:rFonts w:hint="eastAsia"/>
            </w:rPr>
          </w:rPrChange>
        </w:rPr>
        <w:t>变频</w:t>
      </w:r>
      <w:r w:rsidR="00871B67" w:rsidRPr="0090373B">
        <w:rPr>
          <w:strike/>
          <w:color w:val="FF0000"/>
          <w:rPrChange w:id="665" w:author="Peng Xu" w:date="2021-02-05T04:15:00Z">
            <w:rPr/>
          </w:rPrChange>
        </w:rPr>
        <w:t>0.5 MHz</w:t>
      </w:r>
      <w:r w:rsidR="00871B67" w:rsidRPr="0090373B">
        <w:rPr>
          <w:rFonts w:hint="eastAsia"/>
          <w:strike/>
          <w:color w:val="FF0000"/>
          <w:rPrChange w:id="666" w:author="Peng Xu" w:date="2021-02-05T04:15:00Z">
            <w:rPr>
              <w:rFonts w:hint="eastAsia"/>
            </w:rPr>
          </w:rPrChange>
        </w:rPr>
        <w:t>。仪器处理单元以</w:t>
      </w:r>
      <w:r w:rsidR="00871B67" w:rsidRPr="0090373B">
        <w:rPr>
          <w:strike/>
          <w:color w:val="FF0000"/>
          <w:rPrChange w:id="667" w:author="Peng Xu" w:date="2021-02-05T04:15:00Z">
            <w:rPr/>
          </w:rPrChange>
        </w:rPr>
        <w:t xml:space="preserve">10 </w:t>
      </w:r>
      <w:r w:rsidR="00C34215" w:rsidRPr="0090373B">
        <w:rPr>
          <w:strike/>
          <w:color w:val="FF0000"/>
          <w:rPrChange w:id="668" w:author="Peng Xu" w:date="2021-02-05T04:15:00Z">
            <w:rPr/>
          </w:rPrChange>
        </w:rPr>
        <w:t>Hz</w:t>
      </w:r>
      <w:r w:rsidR="00871B67" w:rsidRPr="0090373B">
        <w:rPr>
          <w:rFonts w:hint="eastAsia"/>
          <w:strike/>
          <w:color w:val="FF0000"/>
          <w:rPrChange w:id="669" w:author="Peng Xu" w:date="2021-02-05T04:15:00Z">
            <w:rPr>
              <w:rFonts w:hint="eastAsia"/>
            </w:rPr>
          </w:rPrChange>
        </w:rPr>
        <w:t>的标称采样</w:t>
      </w:r>
      <w:r w:rsidR="00C34215" w:rsidRPr="0090373B">
        <w:rPr>
          <w:rFonts w:hint="eastAsia"/>
          <w:strike/>
          <w:color w:val="FF0000"/>
          <w:rPrChange w:id="670" w:author="Peng Xu" w:date="2021-02-05T04:15:00Z">
            <w:rPr>
              <w:rFonts w:hint="eastAsia"/>
            </w:rPr>
          </w:rPrChange>
        </w:rPr>
        <w:t>频率采集微波</w:t>
      </w:r>
      <w:r w:rsidR="00871B67" w:rsidRPr="0090373B">
        <w:rPr>
          <w:rFonts w:hint="eastAsia"/>
          <w:strike/>
          <w:color w:val="FF0000"/>
          <w:rPrChange w:id="671" w:author="Peng Xu" w:date="2021-02-05T04:15:00Z">
            <w:rPr>
              <w:rFonts w:hint="eastAsia"/>
            </w:rPr>
          </w:rPrChange>
        </w:rPr>
        <w:t>相位并将其</w:t>
      </w:r>
      <w:r w:rsidR="00C34215" w:rsidRPr="0090373B">
        <w:rPr>
          <w:rFonts w:hint="eastAsia"/>
          <w:strike/>
          <w:color w:val="FF0000"/>
          <w:rPrChange w:id="672" w:author="Peng Xu" w:date="2021-02-05T04:15:00Z">
            <w:rPr>
              <w:rFonts w:hint="eastAsia"/>
            </w:rPr>
          </w:rPrChange>
        </w:rPr>
        <w:t>传输至地面数据处理计算机中</w:t>
      </w:r>
      <w:r w:rsidR="00C34215" w:rsidRPr="0090373B">
        <w:rPr>
          <w:strike/>
          <w:color w:val="FF0000"/>
          <w:rPrChange w:id="673" w:author="Peng Xu" w:date="2021-02-05T04:15:00Z">
            <w:rPr/>
          </w:rPrChange>
        </w:rPr>
        <w:fldChar w:fldCharType="begin"/>
      </w:r>
      <w:r w:rsidR="0090373B">
        <w:rPr>
          <w:strike/>
          <w:color w:val="FF0000"/>
        </w:rPr>
        <w:instrText xml:space="preserve"> ADDIN ZOTERO_ITEM CSL_CITATION {"citationID":"yzvjkT7U","properties":{"formattedCitation":"(FROMMKNECHT, 2007; THOMAS, 1999)","plainCitation":"(FROMMKNECHT, 2007; THOMAS, 1999)","noteIndex":0},"citationItems":[{"id":138,"uris":["http://zotero.org/users/6467040/items/5QUX3L9B"],"uri":["http://zotero.org/users/6467040/items/5QUX3L9B"],"itemData":{"id":138,"type":"article-journal","abstract":"The geodetic twin satellite mission GRACE delivers gravity ﬁeld models of the Earth of unprecedented accuracy. However, the originally deﬁned mission baseline is not (yet) reached. Among others, deﬁciencies in the gravity ﬁeld sensor system or the related signal processing could be responsible for the degraded performance.","language":"de","page":"210","title":"Integrated Sensor Analysis of the GRACE Mission","author":[{"family":"Frommknecht","given":"Bjorn"}],"issued":{"date-parts":[["2007"]]}},"label":"page"},{"id":131,"uris":["http://zotero.org/users/6467040/items/MSUDL95B"],"uri":["http://zotero.org/users/6467040/items/MSUDL95B"],"itemData":{"id":131,"type":"article-journal","page":"196","title":"An Analysis of Gravity-Field Estimation Based on Intersatellite Dual-1-Way Biased Ranging","author":[{"family":"Thomas","given":"J.B."}],"issued":{"date-parts":[["1999"]]}},"label":"page"}],"schema":"https://github.com/citation-style-language/schema/raw/master/csl-citation.json"} </w:instrText>
      </w:r>
      <w:r w:rsidR="00C34215" w:rsidRPr="0090373B">
        <w:rPr>
          <w:strike/>
          <w:color w:val="FF0000"/>
          <w:rPrChange w:id="674" w:author="Peng Xu" w:date="2021-02-05T04:15:00Z">
            <w:rPr/>
          </w:rPrChange>
        </w:rPr>
        <w:fldChar w:fldCharType="separate"/>
      </w:r>
      <w:r w:rsidR="0090373B" w:rsidRPr="0090373B">
        <w:rPr>
          <w:rFonts w:cs="Times New Roman"/>
        </w:rPr>
        <w:t>(FROMMKNECHT, 2007; THOMAS, 1999)</w:t>
      </w:r>
      <w:r w:rsidR="00C34215" w:rsidRPr="0090373B">
        <w:rPr>
          <w:strike/>
          <w:color w:val="FF0000"/>
          <w:rPrChange w:id="675" w:author="Peng Xu" w:date="2021-02-05T04:15:00Z">
            <w:rPr/>
          </w:rPrChange>
        </w:rPr>
        <w:fldChar w:fldCharType="end"/>
      </w:r>
      <w:r w:rsidR="00871B67" w:rsidRPr="0090373B">
        <w:rPr>
          <w:rFonts w:hint="eastAsia"/>
          <w:strike/>
          <w:color w:val="FF0000"/>
          <w:rPrChange w:id="676" w:author="Peng Xu" w:date="2021-02-05T04:15:00Z">
            <w:rPr>
              <w:rFonts w:hint="eastAsia"/>
            </w:rPr>
          </w:rPrChange>
        </w:rPr>
        <w:t>。</w:t>
      </w:r>
      <w:r w:rsidR="00BC5C8E" w:rsidRPr="0090373B">
        <w:rPr>
          <w:rFonts w:hint="eastAsia"/>
          <w:strike/>
          <w:color w:val="FF0000"/>
          <w:rPrChange w:id="677" w:author="Peng Xu" w:date="2021-02-05T04:15:00Z">
            <w:rPr>
              <w:rFonts w:hint="eastAsia"/>
            </w:rPr>
          </w:rPrChange>
        </w:rPr>
        <w:t>同时，超稳振子驱动</w:t>
      </w:r>
      <w:r w:rsidR="00BC5C8E" w:rsidRPr="0090373B">
        <w:rPr>
          <w:strike/>
          <w:color w:val="FF0000"/>
          <w:rPrChange w:id="678" w:author="Peng Xu" w:date="2021-02-05T04:15:00Z">
            <w:rPr/>
          </w:rPrChange>
        </w:rPr>
        <w:t>GPS</w:t>
      </w:r>
      <w:r w:rsidR="00BC5C8E" w:rsidRPr="0090373B">
        <w:rPr>
          <w:rFonts w:hint="eastAsia"/>
          <w:strike/>
          <w:color w:val="FF0000"/>
          <w:rPrChange w:id="679" w:author="Peng Xu" w:date="2021-02-05T04:15:00Z">
            <w:rPr>
              <w:rFonts w:hint="eastAsia"/>
            </w:rPr>
          </w:rPrChange>
        </w:rPr>
        <w:t>接收器接受</w:t>
      </w:r>
      <w:r w:rsidR="00BC5C8E" w:rsidRPr="0090373B">
        <w:rPr>
          <w:strike/>
          <w:color w:val="FF0000"/>
          <w:rPrChange w:id="680" w:author="Peng Xu" w:date="2021-02-05T04:15:00Z">
            <w:rPr/>
          </w:rPrChange>
        </w:rPr>
        <w:t>L</w:t>
      </w:r>
      <w:r w:rsidR="00BC5C8E" w:rsidRPr="0090373B">
        <w:rPr>
          <w:rFonts w:hint="eastAsia"/>
          <w:strike/>
          <w:color w:val="FF0000"/>
          <w:rPrChange w:id="681" w:author="Peng Xu" w:date="2021-02-05T04:15:00Z">
            <w:rPr>
              <w:rFonts w:hint="eastAsia"/>
            </w:rPr>
          </w:rPrChange>
        </w:rPr>
        <w:t>波段的</w:t>
      </w:r>
      <w:r w:rsidR="00BC5C8E" w:rsidRPr="0090373B">
        <w:rPr>
          <w:strike/>
          <w:color w:val="FF0000"/>
          <w:rPrChange w:id="682" w:author="Peng Xu" w:date="2021-02-05T04:15:00Z">
            <w:rPr/>
          </w:rPrChange>
        </w:rPr>
        <w:t>GPS</w:t>
      </w:r>
      <w:r w:rsidR="00BC5C8E" w:rsidRPr="0090373B">
        <w:rPr>
          <w:rFonts w:hint="eastAsia"/>
          <w:strike/>
          <w:color w:val="FF0000"/>
          <w:rPrChange w:id="683" w:author="Peng Xu" w:date="2021-02-05T04:15:00Z">
            <w:rPr>
              <w:rFonts w:hint="eastAsia"/>
            </w:rPr>
          </w:rPrChange>
        </w:rPr>
        <w:t>信号。</w:t>
      </w:r>
    </w:p>
    <w:p w14:paraId="716390E2" w14:textId="3FC8B861" w:rsidR="00427235" w:rsidRPr="0090373B" w:rsidRDefault="00B32000">
      <w:pPr>
        <w:ind w:firstLine="420"/>
        <w:rPr>
          <w:color w:val="4472C4" w:themeColor="accent1"/>
          <w:rPrChange w:id="684" w:author="L Reuben" w:date="2021-02-17T16:54:00Z">
            <w:rPr/>
          </w:rPrChange>
        </w:rPr>
      </w:pPr>
      <w:ins w:id="685" w:author="L Reuben" w:date="2021-02-17T16:20:00Z">
        <w:r w:rsidRPr="0090373B">
          <w:rPr>
            <w:rFonts w:hint="eastAsia"/>
            <w:color w:val="4472C4" w:themeColor="accent1"/>
            <w:rPrChange w:id="686" w:author="L Reuben" w:date="2021-02-17T16:54:00Z">
              <w:rPr>
                <w:rFonts w:hint="eastAsia"/>
                <w:color w:val="FF0000"/>
              </w:rPr>
            </w:rPrChange>
          </w:rPr>
          <w:lastRenderedPageBreak/>
          <w:t>以</w:t>
        </w:r>
        <w:r w:rsidRPr="0090373B">
          <w:rPr>
            <w:color w:val="4472C4" w:themeColor="accent1"/>
            <w:rPrChange w:id="687" w:author="L Reuben" w:date="2021-02-17T16:54:00Z">
              <w:rPr>
                <w:color w:val="FF0000"/>
              </w:rPr>
            </w:rPrChange>
          </w:rPr>
          <w:t>GRACE-FO</w:t>
        </w:r>
        <w:r w:rsidRPr="0090373B">
          <w:rPr>
            <w:rFonts w:hint="eastAsia"/>
            <w:color w:val="4472C4" w:themeColor="accent1"/>
            <w:rPrChange w:id="688" w:author="L Reuben" w:date="2021-02-17T16:54:00Z">
              <w:rPr>
                <w:rFonts w:hint="eastAsia"/>
                <w:color w:val="FF0000"/>
              </w:rPr>
            </w:rPrChange>
          </w:rPr>
          <w:t>卫星任务为例，</w:t>
        </w:r>
      </w:ins>
      <w:ins w:id="689" w:author="L Reuben" w:date="2021-02-17T16:50:00Z">
        <w:r w:rsidR="00567770" w:rsidRPr="0090373B">
          <w:rPr>
            <w:color w:val="4472C4" w:themeColor="accent1"/>
            <w:rPrChange w:id="690" w:author="L Reuben" w:date="2021-02-17T16:54:00Z">
              <w:rPr/>
            </w:rPrChange>
          </w:rPr>
          <w:t>K/Ka</w:t>
        </w:r>
      </w:ins>
      <w:ins w:id="691" w:author="L Reuben" w:date="2021-02-17T16:20:00Z">
        <w:r w:rsidRPr="0090373B">
          <w:rPr>
            <w:rFonts w:hint="eastAsia"/>
            <w:color w:val="4472C4" w:themeColor="accent1"/>
            <w:rPrChange w:id="692" w:author="L Reuben" w:date="2021-02-17T16:54:00Z">
              <w:rPr>
                <w:rFonts w:hint="eastAsia"/>
                <w:color w:val="FF0000"/>
              </w:rPr>
            </w:rPrChange>
          </w:rPr>
          <w:t>波段微波测距系统（</w:t>
        </w:r>
        <w:r w:rsidRPr="0090373B">
          <w:rPr>
            <w:color w:val="4472C4" w:themeColor="accent1"/>
            <w:rPrChange w:id="693" w:author="L Reuben" w:date="2021-02-17T16:54:00Z">
              <w:rPr>
                <w:color w:val="FF0000"/>
              </w:rPr>
            </w:rPrChange>
          </w:rPr>
          <w:t>KBR</w:t>
        </w:r>
        <w:r w:rsidRPr="0090373B">
          <w:rPr>
            <w:rFonts w:hint="eastAsia"/>
            <w:color w:val="4472C4" w:themeColor="accent1"/>
            <w:rPrChange w:id="694" w:author="L Reuben" w:date="2021-02-17T16:54:00Z">
              <w:rPr>
                <w:rFonts w:hint="eastAsia"/>
                <w:color w:val="FF0000"/>
              </w:rPr>
            </w:rPrChange>
          </w:rPr>
          <w:t>）是其任务高精度星间距测量的核心部件。原理图如图</w:t>
        </w:r>
        <w:r w:rsidRPr="0090373B">
          <w:rPr>
            <w:color w:val="4472C4" w:themeColor="accent1"/>
            <w:rPrChange w:id="695" w:author="L Reuben" w:date="2021-02-17T16:54:00Z">
              <w:rPr>
                <w:color w:val="FF0000"/>
              </w:rPr>
            </w:rPrChange>
          </w:rPr>
          <w:t xml:space="preserve"> 1</w:t>
        </w:r>
        <w:r w:rsidRPr="0090373B">
          <w:rPr>
            <w:rFonts w:hint="eastAsia"/>
            <w:color w:val="4472C4" w:themeColor="accent1"/>
            <w:rPrChange w:id="696" w:author="L Reuben" w:date="2021-02-17T16:54:00Z">
              <w:rPr>
                <w:rFonts w:hint="eastAsia"/>
                <w:color w:val="FF0000"/>
              </w:rPr>
            </w:rPrChange>
          </w:rPr>
          <w:t>所示。</w:t>
        </w:r>
      </w:ins>
      <w:ins w:id="697" w:author="L Reuben" w:date="2021-02-19T19:05:00Z">
        <w:r w:rsidR="008B31AB">
          <w:rPr>
            <w:rFonts w:hint="eastAsia"/>
            <w:color w:val="4472C4" w:themeColor="accent1"/>
          </w:rPr>
          <w:t>G</w:t>
        </w:r>
        <w:r w:rsidR="008B31AB">
          <w:rPr>
            <w:color w:val="4472C4" w:themeColor="accent1"/>
          </w:rPr>
          <w:t>RACE-F</w:t>
        </w:r>
      </w:ins>
      <w:ins w:id="698" w:author="L Reuben" w:date="2021-02-19T19:06:00Z">
        <w:r w:rsidR="008B31AB">
          <w:rPr>
            <w:color w:val="4472C4" w:themeColor="accent1"/>
          </w:rPr>
          <w:t>O</w:t>
        </w:r>
        <w:r w:rsidR="008B31AB">
          <w:rPr>
            <w:rFonts w:hint="eastAsia"/>
            <w:color w:val="4472C4" w:themeColor="accent1"/>
          </w:rPr>
          <w:t>任务星</w:t>
        </w:r>
      </w:ins>
      <w:ins w:id="699" w:author="L Reuben" w:date="2021-02-19T19:07:00Z">
        <w:r w:rsidR="008B31AB">
          <w:rPr>
            <w:rFonts w:hint="eastAsia"/>
            <w:color w:val="4472C4" w:themeColor="accent1"/>
          </w:rPr>
          <w:t>间</w:t>
        </w:r>
        <w:r w:rsidR="008B31AB">
          <w:rPr>
            <w:rFonts w:hint="eastAsia"/>
            <w:color w:val="4472C4" w:themeColor="accent1"/>
          </w:rPr>
          <w:t>K/</w:t>
        </w:r>
        <w:r w:rsidR="008B31AB">
          <w:rPr>
            <w:color w:val="4472C4" w:themeColor="accent1"/>
          </w:rPr>
          <w:t>Ka</w:t>
        </w:r>
        <w:r w:rsidR="008B31AB">
          <w:rPr>
            <w:rFonts w:hint="eastAsia"/>
            <w:color w:val="4472C4" w:themeColor="accent1"/>
          </w:rPr>
          <w:t>频段微波信号</w:t>
        </w:r>
      </w:ins>
      <w:ins w:id="700" w:author="L Reuben" w:date="2021-02-19T19:06:00Z">
        <w:r w:rsidR="008B31AB">
          <w:rPr>
            <w:rFonts w:hint="eastAsia"/>
            <w:color w:val="4472C4" w:themeColor="accent1"/>
          </w:rPr>
          <w:t>通过</w:t>
        </w:r>
      </w:ins>
      <w:ins w:id="701" w:author="L Reuben" w:date="2021-02-19T19:27:00Z">
        <w:r w:rsidR="00F01199">
          <w:rPr>
            <w:rFonts w:hint="eastAsia"/>
            <w:color w:val="4472C4" w:themeColor="accent1"/>
          </w:rPr>
          <w:t>双</w:t>
        </w:r>
      </w:ins>
      <w:ins w:id="702" w:author="L Reuben" w:date="2021-02-19T19:06:00Z">
        <w:r w:rsidR="008B31AB">
          <w:rPr>
            <w:rFonts w:hint="eastAsia"/>
            <w:color w:val="4472C4" w:themeColor="accent1"/>
          </w:rPr>
          <w:t>星超稳振子</w:t>
        </w:r>
      </w:ins>
      <w:ins w:id="703" w:author="L Reuben" w:date="2021-02-19T19:07:00Z">
        <w:r w:rsidR="008B31AB">
          <w:rPr>
            <w:rFonts w:hint="eastAsia"/>
            <w:color w:val="4472C4" w:themeColor="accent1"/>
          </w:rPr>
          <w:t>倍频</w:t>
        </w:r>
      </w:ins>
      <w:ins w:id="704" w:author="L Reuben" w:date="2021-02-19T19:06:00Z">
        <w:r w:rsidR="008B31AB">
          <w:rPr>
            <w:rFonts w:hint="eastAsia"/>
            <w:color w:val="4472C4" w:themeColor="accent1"/>
          </w:rPr>
          <w:t>驱动，并</w:t>
        </w:r>
      </w:ins>
      <w:ins w:id="705" w:author="L Reuben" w:date="2021-02-17T16:20:00Z">
        <w:r w:rsidRPr="0090373B">
          <w:rPr>
            <w:rFonts w:hint="eastAsia"/>
            <w:color w:val="4472C4" w:themeColor="accent1"/>
            <w:rPrChange w:id="706" w:author="L Reuben" w:date="2021-02-17T16:54:00Z">
              <w:rPr>
                <w:rFonts w:hint="eastAsia"/>
                <w:color w:val="FF0000"/>
              </w:rPr>
            </w:rPrChange>
          </w:rPr>
          <w:t>通过星载微波天线喇叭发送与接收</w:t>
        </w:r>
      </w:ins>
      <w:ins w:id="707" w:author="L Reuben" w:date="2021-02-19T19:26:00Z">
        <w:r w:rsidR="00755A38">
          <w:rPr>
            <w:rFonts w:hint="eastAsia"/>
            <w:color w:val="4472C4" w:themeColor="accent1"/>
          </w:rPr>
          <w:t>，其中</w:t>
        </w:r>
      </w:ins>
      <w:ins w:id="708" w:author="L Reuben" w:date="2021-02-19T19:29:00Z">
        <w:r w:rsidR="0063185C">
          <w:rPr>
            <w:rFonts w:hint="eastAsia"/>
            <w:color w:val="4472C4" w:themeColor="accent1"/>
          </w:rPr>
          <w:t>从星</w:t>
        </w:r>
      </w:ins>
      <w:ins w:id="709" w:author="L Reuben" w:date="2021-02-19T19:26:00Z">
        <w:r w:rsidR="00755A38">
          <w:rPr>
            <w:rFonts w:hint="eastAsia"/>
            <w:color w:val="4472C4" w:themeColor="accent1"/>
          </w:rPr>
          <w:t>发射信号由微波信号发射器施加</w:t>
        </w:r>
        <w:r w:rsidR="00755A38">
          <w:rPr>
            <w:rFonts w:hint="eastAsia"/>
            <w:color w:val="4472C4" w:themeColor="accent1"/>
          </w:rPr>
          <w:t>0</w:t>
        </w:r>
        <w:r w:rsidR="00755A38">
          <w:rPr>
            <w:color w:val="4472C4" w:themeColor="accent1"/>
          </w:rPr>
          <w:t>.5MH</w:t>
        </w:r>
        <w:r w:rsidR="00755A38">
          <w:rPr>
            <w:rFonts w:hint="eastAsia"/>
            <w:color w:val="4472C4" w:themeColor="accent1"/>
          </w:rPr>
          <w:t>z</w:t>
        </w:r>
        <w:r w:rsidR="00755A38">
          <w:rPr>
            <w:rFonts w:hint="eastAsia"/>
            <w:color w:val="4472C4" w:themeColor="accent1"/>
          </w:rPr>
          <w:t>的频率偏移，以</w:t>
        </w:r>
      </w:ins>
      <w:ins w:id="710" w:author="L Reuben" w:date="2021-02-19T19:27:00Z">
        <w:r w:rsidR="00755A38">
          <w:rPr>
            <w:rFonts w:hint="eastAsia"/>
            <w:color w:val="4472C4" w:themeColor="accent1"/>
          </w:rPr>
          <w:t>便分离信号</w:t>
        </w:r>
      </w:ins>
      <w:ins w:id="711" w:author="L Reuben" w:date="2021-02-17T16:20:00Z">
        <w:r w:rsidRPr="0090373B">
          <w:rPr>
            <w:rFonts w:hint="eastAsia"/>
            <w:color w:val="4472C4" w:themeColor="accent1"/>
            <w:rPrChange w:id="712" w:author="L Reuben" w:date="2021-02-17T16:55:00Z">
              <w:rPr>
                <w:rFonts w:hint="eastAsia"/>
                <w:color w:val="FF0000"/>
              </w:rPr>
            </w:rPrChange>
          </w:rPr>
          <w:t>。</w:t>
        </w:r>
      </w:ins>
      <w:ins w:id="713" w:author="L Reuben" w:date="2021-02-19T19:09:00Z">
        <w:r w:rsidR="00F90595">
          <w:rPr>
            <w:rFonts w:hint="eastAsia"/>
            <w:color w:val="4472C4" w:themeColor="accent1"/>
          </w:rPr>
          <w:t>同时，超稳振子</w:t>
        </w:r>
      </w:ins>
      <w:ins w:id="714" w:author="L Reuben" w:date="2021-02-19T19:10:00Z">
        <w:r w:rsidR="00F90595">
          <w:rPr>
            <w:rFonts w:hint="eastAsia"/>
            <w:color w:val="4472C4" w:themeColor="accent1"/>
          </w:rPr>
          <w:t>倍频驱动</w:t>
        </w:r>
      </w:ins>
      <w:ins w:id="715" w:author="L Reuben" w:date="2021-02-19T19:25:00Z">
        <w:r w:rsidR="00697974">
          <w:rPr>
            <w:rFonts w:hint="eastAsia"/>
            <w:color w:val="4472C4" w:themeColor="accent1"/>
          </w:rPr>
          <w:t>产生</w:t>
        </w:r>
      </w:ins>
      <w:proofErr w:type="gramStart"/>
      <w:ins w:id="716" w:author="L Reuben" w:date="2021-02-19T19:10:00Z">
        <w:r w:rsidR="00F90595">
          <w:rPr>
            <w:rFonts w:hint="eastAsia"/>
            <w:color w:val="4472C4" w:themeColor="accent1"/>
          </w:rPr>
          <w:t>与本星</w:t>
        </w:r>
      </w:ins>
      <w:ins w:id="717" w:author="L Reuben" w:date="2021-02-19T19:11:00Z">
        <w:r w:rsidR="00F90595">
          <w:rPr>
            <w:rFonts w:hint="eastAsia"/>
            <w:color w:val="4472C4" w:themeColor="accent1"/>
          </w:rPr>
          <w:t>发射</w:t>
        </w:r>
        <w:proofErr w:type="gramEnd"/>
        <w:r w:rsidR="00F90595">
          <w:rPr>
            <w:rFonts w:hint="eastAsia"/>
            <w:color w:val="4472C4" w:themeColor="accent1"/>
          </w:rPr>
          <w:t>信号相同的本地参考信号</w:t>
        </w:r>
      </w:ins>
      <w:ins w:id="718" w:author="L Reuben" w:date="2021-02-19T19:09:00Z">
        <w:r w:rsidR="00F90595">
          <w:rPr>
            <w:rFonts w:hint="eastAsia"/>
            <w:color w:val="4472C4" w:themeColor="accent1"/>
          </w:rPr>
          <w:t>。</w:t>
        </w:r>
      </w:ins>
      <w:ins w:id="719" w:author="L Reuben" w:date="2021-02-17T16:37:00Z">
        <w:r w:rsidR="00447C8A" w:rsidRPr="0090373B">
          <w:rPr>
            <w:rFonts w:hint="eastAsia"/>
            <w:color w:val="4472C4" w:themeColor="accent1"/>
            <w:rPrChange w:id="720" w:author="L Reuben" w:date="2021-02-17T16:55:00Z">
              <w:rPr>
                <w:rFonts w:hint="eastAsia"/>
                <w:color w:val="FF0000"/>
              </w:rPr>
            </w:rPrChange>
          </w:rPr>
          <w:t>当</w:t>
        </w:r>
      </w:ins>
      <w:ins w:id="721" w:author="L Reuben" w:date="2021-02-17T16:41:00Z">
        <w:r w:rsidR="001A73B2" w:rsidRPr="0090373B">
          <w:rPr>
            <w:rFonts w:hint="eastAsia"/>
            <w:color w:val="4472C4" w:themeColor="accent1"/>
            <w:rPrChange w:id="722" w:author="L Reuben" w:date="2021-02-17T16:55:00Z">
              <w:rPr>
                <w:rFonts w:hint="eastAsia"/>
                <w:color w:val="FF0000"/>
              </w:rPr>
            </w:rPrChange>
          </w:rPr>
          <w:t>卫</w:t>
        </w:r>
      </w:ins>
      <w:ins w:id="723" w:author="L Reuben" w:date="2021-02-17T16:38:00Z">
        <w:r w:rsidR="00447C8A" w:rsidRPr="0090373B">
          <w:rPr>
            <w:rFonts w:hint="eastAsia"/>
            <w:color w:val="4472C4" w:themeColor="accent1"/>
            <w:rPrChange w:id="724" w:author="L Reuben" w:date="2021-02-17T16:55:00Z">
              <w:rPr>
                <w:rFonts w:hint="eastAsia"/>
                <w:color w:val="FF0000"/>
              </w:rPr>
            </w:rPrChange>
          </w:rPr>
          <w:t>星</w:t>
        </w:r>
      </w:ins>
      <w:ins w:id="725" w:author="L Reuben" w:date="2021-02-17T16:45:00Z">
        <w:r w:rsidR="00FE5A72" w:rsidRPr="0090373B">
          <w:rPr>
            <w:rFonts w:hint="eastAsia"/>
            <w:color w:val="4472C4" w:themeColor="accent1"/>
            <w:rPrChange w:id="726" w:author="L Reuben" w:date="2021-02-17T16:55:00Z">
              <w:rPr>
                <w:rFonts w:hint="eastAsia"/>
                <w:color w:val="FF0000"/>
              </w:rPr>
            </w:rPrChange>
          </w:rPr>
          <w:t>微波天线</w:t>
        </w:r>
      </w:ins>
      <w:ins w:id="727" w:author="L Reuben" w:date="2021-02-17T16:38:00Z">
        <w:r w:rsidR="00447C8A" w:rsidRPr="0090373B">
          <w:rPr>
            <w:rFonts w:hint="eastAsia"/>
            <w:color w:val="4472C4" w:themeColor="accent1"/>
            <w:rPrChange w:id="728" w:author="L Reuben" w:date="2021-02-17T16:55:00Z">
              <w:rPr>
                <w:rFonts w:hint="eastAsia"/>
                <w:color w:val="FF0000"/>
              </w:rPr>
            </w:rPrChange>
          </w:rPr>
          <w:t>收到任</w:t>
        </w:r>
        <w:proofErr w:type="gramStart"/>
        <w:r w:rsidR="00447C8A" w:rsidRPr="0090373B">
          <w:rPr>
            <w:rFonts w:hint="eastAsia"/>
            <w:color w:val="4472C4" w:themeColor="accent1"/>
            <w:rPrChange w:id="729" w:author="L Reuben" w:date="2021-02-17T16:55:00Z">
              <w:rPr>
                <w:rFonts w:hint="eastAsia"/>
                <w:color w:val="FF0000"/>
              </w:rPr>
            </w:rPrChange>
          </w:rPr>
          <w:t>一</w:t>
        </w:r>
        <w:proofErr w:type="gramEnd"/>
        <w:r w:rsidR="00447C8A" w:rsidRPr="0090373B">
          <w:rPr>
            <w:rFonts w:hint="eastAsia"/>
            <w:color w:val="4472C4" w:themeColor="accent1"/>
            <w:rPrChange w:id="730" w:author="L Reuben" w:date="2021-02-17T16:55:00Z">
              <w:rPr>
                <w:rFonts w:hint="eastAsia"/>
                <w:color w:val="FF0000"/>
              </w:rPr>
            </w:rPrChange>
          </w:rPr>
          <w:t>频带微波信号后，</w:t>
        </w:r>
      </w:ins>
      <w:ins w:id="731" w:author="L Reuben" w:date="2021-02-17T16:39:00Z">
        <w:r w:rsidR="00447C8A" w:rsidRPr="0090373B">
          <w:rPr>
            <w:rFonts w:hint="eastAsia"/>
            <w:color w:val="4472C4" w:themeColor="accent1"/>
            <w:rPrChange w:id="732" w:author="L Reuben" w:date="2021-02-17T16:55:00Z">
              <w:rPr>
                <w:rFonts w:hint="eastAsia"/>
                <w:color w:val="FF0000"/>
              </w:rPr>
            </w:rPrChange>
          </w:rPr>
          <w:t>接收信号同与</w:t>
        </w:r>
        <w:proofErr w:type="gramStart"/>
        <w:r w:rsidR="00447C8A" w:rsidRPr="0090373B">
          <w:rPr>
            <w:rFonts w:hint="eastAsia"/>
            <w:color w:val="4472C4" w:themeColor="accent1"/>
            <w:rPrChange w:id="733" w:author="L Reuben" w:date="2021-02-17T16:55:00Z">
              <w:rPr>
                <w:rFonts w:hint="eastAsia"/>
                <w:color w:val="FF0000"/>
              </w:rPr>
            </w:rPrChange>
          </w:rPr>
          <w:t>本地</w:t>
        </w:r>
      </w:ins>
      <w:ins w:id="734" w:author="L Reuben" w:date="2021-02-19T19:18:00Z">
        <w:r w:rsidR="00627717">
          <w:rPr>
            <w:rFonts w:hint="eastAsia"/>
            <w:color w:val="4472C4" w:themeColor="accent1"/>
          </w:rPr>
          <w:t>同</w:t>
        </w:r>
        <w:proofErr w:type="gramEnd"/>
        <w:r w:rsidR="00627717">
          <w:rPr>
            <w:rFonts w:hint="eastAsia"/>
            <w:color w:val="4472C4" w:themeColor="accent1"/>
          </w:rPr>
          <w:t>频带</w:t>
        </w:r>
      </w:ins>
      <w:ins w:id="735" w:author="L Reuben" w:date="2021-02-17T16:39:00Z">
        <w:r w:rsidR="00447C8A" w:rsidRPr="0090373B">
          <w:rPr>
            <w:rFonts w:hint="eastAsia"/>
            <w:color w:val="4472C4" w:themeColor="accent1"/>
            <w:rPrChange w:id="736" w:author="L Reuben" w:date="2021-02-17T16:55:00Z">
              <w:rPr>
                <w:rFonts w:hint="eastAsia"/>
                <w:color w:val="FF0000"/>
              </w:rPr>
            </w:rPrChange>
          </w:rPr>
          <w:t>参考信号</w:t>
        </w:r>
      </w:ins>
      <w:ins w:id="737" w:author="L Reuben" w:date="2021-02-17T16:46:00Z">
        <w:r w:rsidR="00FE5A72" w:rsidRPr="0090373B">
          <w:rPr>
            <w:rFonts w:hint="eastAsia"/>
            <w:color w:val="4472C4" w:themeColor="accent1"/>
            <w:rPrChange w:id="738" w:author="L Reuben" w:date="2021-02-17T16:55:00Z">
              <w:rPr>
                <w:rFonts w:hint="eastAsia"/>
                <w:color w:val="FF0000"/>
              </w:rPr>
            </w:rPrChange>
          </w:rPr>
          <w:t>在微波信号转换器中</w:t>
        </w:r>
      </w:ins>
      <w:ins w:id="739" w:author="L Reuben" w:date="2021-02-17T16:39:00Z">
        <w:r w:rsidR="00447C8A" w:rsidRPr="0090373B">
          <w:rPr>
            <w:rFonts w:hint="eastAsia"/>
            <w:color w:val="4472C4" w:themeColor="accent1"/>
            <w:rPrChange w:id="740" w:author="L Reuben" w:date="2021-02-17T16:55:00Z">
              <w:rPr>
                <w:rFonts w:hint="eastAsia"/>
                <w:color w:val="FF0000"/>
              </w:rPr>
            </w:rPrChange>
          </w:rPr>
          <w:t>外差干涉</w:t>
        </w:r>
      </w:ins>
      <w:ins w:id="741" w:author="L Reuben" w:date="2021-02-17T16:41:00Z">
        <w:r w:rsidR="00FE5A72" w:rsidRPr="0090373B">
          <w:rPr>
            <w:rFonts w:hint="eastAsia"/>
            <w:color w:val="4472C4" w:themeColor="accent1"/>
            <w:rPrChange w:id="742" w:author="L Reuben" w:date="2021-02-17T16:55:00Z">
              <w:rPr>
                <w:rFonts w:hint="eastAsia"/>
                <w:color w:val="FF0000"/>
              </w:rPr>
            </w:rPrChange>
          </w:rPr>
          <w:t>，得到</w:t>
        </w:r>
        <w:r w:rsidR="00FE5A72" w:rsidRPr="0090373B">
          <w:rPr>
            <w:color w:val="4472C4" w:themeColor="accent1"/>
            <w:rPrChange w:id="743" w:author="L Reuben" w:date="2021-02-17T16:55:00Z">
              <w:rPr>
                <w:color w:val="FF0000"/>
              </w:rPr>
            </w:rPrChange>
          </w:rPr>
          <w:t>0.5MHz</w:t>
        </w:r>
        <w:r w:rsidR="00FE5A72" w:rsidRPr="0090373B">
          <w:rPr>
            <w:rFonts w:hint="eastAsia"/>
            <w:color w:val="4472C4" w:themeColor="accent1"/>
            <w:rPrChange w:id="744" w:author="L Reuben" w:date="2021-02-17T16:55:00Z">
              <w:rPr>
                <w:rFonts w:hint="eastAsia"/>
                <w:color w:val="FF0000"/>
              </w:rPr>
            </w:rPrChange>
          </w:rPr>
          <w:t>的下变频信号。</w:t>
        </w:r>
      </w:ins>
      <w:ins w:id="745" w:author="L Reuben" w:date="2021-02-17T16:47:00Z">
        <w:r w:rsidR="00567770" w:rsidRPr="0090373B">
          <w:rPr>
            <w:rFonts w:hint="eastAsia"/>
            <w:color w:val="4472C4" w:themeColor="accent1"/>
            <w:rPrChange w:id="746" w:author="L Reuben" w:date="2021-02-17T16:55:00Z">
              <w:rPr>
                <w:rFonts w:hint="eastAsia"/>
                <w:color w:val="FF0000"/>
              </w:rPr>
            </w:rPrChange>
          </w:rPr>
          <w:t>双星</w:t>
        </w:r>
      </w:ins>
      <w:ins w:id="747" w:author="L Reuben" w:date="2021-02-17T16:48:00Z">
        <w:r w:rsidR="00567770" w:rsidRPr="0090373B">
          <w:rPr>
            <w:color w:val="4472C4" w:themeColor="accent1"/>
            <w:rPrChange w:id="748" w:author="L Reuben" w:date="2021-02-17T16:55:00Z">
              <w:rPr>
                <w:color w:val="FF0000"/>
              </w:rPr>
            </w:rPrChange>
          </w:rPr>
          <w:t>0.5MHz</w:t>
        </w:r>
      </w:ins>
      <w:ins w:id="749" w:author="L Reuben" w:date="2021-02-17T16:50:00Z">
        <w:r w:rsidR="00567770" w:rsidRPr="0090373B">
          <w:rPr>
            <w:rFonts w:hint="eastAsia"/>
            <w:color w:val="4472C4" w:themeColor="accent1"/>
            <w:rPrChange w:id="750" w:author="L Reuben" w:date="2021-02-17T16:55:00Z">
              <w:rPr>
                <w:rFonts w:hint="eastAsia"/>
                <w:color w:val="FF0000"/>
              </w:rPr>
            </w:rPrChange>
          </w:rPr>
          <w:t>双频</w:t>
        </w:r>
      </w:ins>
      <w:ins w:id="751" w:author="L Reuben" w:date="2021-02-17T16:48:00Z">
        <w:r w:rsidR="00567770" w:rsidRPr="0090373B">
          <w:rPr>
            <w:rFonts w:hint="eastAsia"/>
            <w:color w:val="4472C4" w:themeColor="accent1"/>
            <w:rPrChange w:id="752" w:author="L Reuben" w:date="2021-02-17T16:55:00Z">
              <w:rPr>
                <w:rFonts w:hint="eastAsia"/>
                <w:color w:val="FF0000"/>
              </w:rPr>
            </w:rPrChange>
          </w:rPr>
          <w:t>下变频信号均以</w:t>
        </w:r>
        <w:r w:rsidR="00567770" w:rsidRPr="0090373B">
          <w:rPr>
            <w:color w:val="4472C4" w:themeColor="accent1"/>
            <w:rPrChange w:id="753" w:author="L Reuben" w:date="2021-02-17T16:55:00Z">
              <w:rPr>
                <w:color w:val="FF0000"/>
              </w:rPr>
            </w:rPrChange>
          </w:rPr>
          <w:t>19MHz</w:t>
        </w:r>
        <w:r w:rsidR="00567770" w:rsidRPr="0090373B">
          <w:rPr>
            <w:rFonts w:hint="eastAsia"/>
            <w:color w:val="4472C4" w:themeColor="accent1"/>
            <w:rPrChange w:id="754" w:author="L Reuben" w:date="2021-02-17T16:55:00Z">
              <w:rPr>
                <w:rFonts w:hint="eastAsia"/>
                <w:color w:val="FF0000"/>
              </w:rPr>
            </w:rPrChange>
          </w:rPr>
          <w:t>采样</w:t>
        </w:r>
      </w:ins>
      <w:ins w:id="755" w:author="L Reuben" w:date="2021-02-17T16:51:00Z">
        <w:r w:rsidR="00567770" w:rsidRPr="0090373B">
          <w:rPr>
            <w:rFonts w:hint="eastAsia"/>
            <w:color w:val="4472C4" w:themeColor="accent1"/>
            <w:rPrChange w:id="756" w:author="L Reuben" w:date="2021-02-17T16:55:00Z">
              <w:rPr>
                <w:rFonts w:hint="eastAsia"/>
                <w:color w:val="FF0000"/>
              </w:rPr>
            </w:rPrChange>
          </w:rPr>
          <w:t>为数字信号。</w:t>
        </w:r>
      </w:ins>
      <w:ins w:id="757" w:author="L Reuben" w:date="2021-02-19T19:19:00Z">
        <w:r w:rsidR="008A6219">
          <w:rPr>
            <w:rFonts w:hint="eastAsia"/>
            <w:color w:val="4472C4" w:themeColor="accent1"/>
          </w:rPr>
          <w:t>I</w:t>
        </w:r>
        <w:r w:rsidR="008A6219">
          <w:rPr>
            <w:color w:val="4472C4" w:themeColor="accent1"/>
          </w:rPr>
          <w:t>PO</w:t>
        </w:r>
        <w:r w:rsidR="008A6219">
          <w:rPr>
            <w:rFonts w:hint="eastAsia"/>
            <w:color w:val="4472C4" w:themeColor="accent1"/>
          </w:rPr>
          <w:t>通过数字锁相环技术将</w:t>
        </w:r>
        <w:r w:rsidR="00C27129">
          <w:rPr>
            <w:rFonts w:hint="eastAsia"/>
            <w:color w:val="4472C4" w:themeColor="accent1"/>
          </w:rPr>
          <w:t>双星</w:t>
        </w:r>
      </w:ins>
      <w:ins w:id="758" w:author="L Reuben" w:date="2021-02-17T16:52:00Z">
        <w:r w:rsidR="00567770" w:rsidRPr="0090373B">
          <w:rPr>
            <w:color w:val="4472C4" w:themeColor="accent1"/>
            <w:rPrChange w:id="759" w:author="L Reuben" w:date="2021-02-17T16:55:00Z">
              <w:rPr>
                <w:color w:val="FF0000"/>
              </w:rPr>
            </w:rPrChange>
          </w:rPr>
          <w:t>K/Ka</w:t>
        </w:r>
        <w:r w:rsidR="00567770" w:rsidRPr="0090373B">
          <w:rPr>
            <w:rFonts w:hint="eastAsia"/>
            <w:color w:val="4472C4" w:themeColor="accent1"/>
            <w:rPrChange w:id="760" w:author="L Reuben" w:date="2021-02-17T16:55:00Z">
              <w:rPr>
                <w:rFonts w:hint="eastAsia"/>
                <w:color w:val="FF0000"/>
              </w:rPr>
            </w:rPrChange>
          </w:rPr>
          <w:t>频段下变频数字信号</w:t>
        </w:r>
      </w:ins>
      <w:ins w:id="761" w:author="L Reuben" w:date="2021-02-19T19:19:00Z">
        <w:r w:rsidR="008A6219">
          <w:rPr>
            <w:rFonts w:hint="eastAsia"/>
            <w:color w:val="4472C4" w:themeColor="accent1"/>
          </w:rPr>
          <w:t>转换为</w:t>
        </w:r>
      </w:ins>
      <w:ins w:id="762" w:author="L Reuben" w:date="2021-02-17T16:51:00Z">
        <w:r w:rsidR="00567770" w:rsidRPr="0090373B">
          <w:rPr>
            <w:rFonts w:hint="eastAsia"/>
            <w:color w:val="4472C4" w:themeColor="accent1"/>
            <w:rPrChange w:id="763" w:author="L Reuben" w:date="2021-02-17T16:55:00Z">
              <w:rPr>
                <w:rFonts w:hint="eastAsia"/>
                <w:color w:val="FF0000"/>
              </w:rPr>
            </w:rPrChange>
          </w:rPr>
          <w:t>双星</w:t>
        </w:r>
      </w:ins>
      <w:ins w:id="764" w:author="L Reuben" w:date="2021-02-17T16:50:00Z">
        <w:r w:rsidR="00567770" w:rsidRPr="0090373B">
          <w:rPr>
            <w:color w:val="4472C4" w:themeColor="accent1"/>
            <w:rPrChange w:id="765" w:author="L Reuben" w:date="2021-02-17T16:55:00Z">
              <w:rPr>
                <w:color w:val="FF0000"/>
              </w:rPr>
            </w:rPrChange>
          </w:rPr>
          <w:t>K/Ka</w:t>
        </w:r>
        <w:r w:rsidR="00567770" w:rsidRPr="0090373B">
          <w:rPr>
            <w:rFonts w:hint="eastAsia"/>
            <w:color w:val="4472C4" w:themeColor="accent1"/>
            <w:rPrChange w:id="766" w:author="L Reuben" w:date="2021-02-17T16:55:00Z">
              <w:rPr>
                <w:rFonts w:hint="eastAsia"/>
                <w:color w:val="FF0000"/>
              </w:rPr>
            </w:rPrChange>
          </w:rPr>
          <w:t>波段信号</w:t>
        </w:r>
      </w:ins>
      <w:ins w:id="767" w:author="L Reuben" w:date="2021-02-17T16:49:00Z">
        <w:r w:rsidR="00567770" w:rsidRPr="0090373B">
          <w:rPr>
            <w:rFonts w:hint="eastAsia"/>
            <w:color w:val="4472C4" w:themeColor="accent1"/>
            <w:rPrChange w:id="768" w:author="L Reuben" w:date="2021-02-17T16:55:00Z">
              <w:rPr>
                <w:rFonts w:hint="eastAsia"/>
                <w:color w:val="FF0000"/>
              </w:rPr>
            </w:rPrChange>
          </w:rPr>
          <w:t>相位</w:t>
        </w:r>
      </w:ins>
      <w:ins w:id="769" w:author="L Reuben" w:date="2021-02-19T19:20:00Z">
        <w:r w:rsidR="00AA7F76">
          <w:rPr>
            <w:rFonts w:hint="eastAsia"/>
            <w:color w:val="4472C4" w:themeColor="accent1"/>
          </w:rPr>
          <w:t>信号</w:t>
        </w:r>
      </w:ins>
      <w:ins w:id="770" w:author="L Reuben" w:date="2021-02-17T16:53:00Z">
        <w:r w:rsidR="00427235" w:rsidRPr="0090373B">
          <w:rPr>
            <w:rFonts w:hint="eastAsia"/>
            <w:color w:val="4472C4" w:themeColor="accent1"/>
            <w:rPrChange w:id="771" w:author="L Reuben" w:date="2021-02-17T16:55:00Z">
              <w:rPr>
                <w:rFonts w:hint="eastAsia"/>
                <w:color w:val="FF0000"/>
              </w:rPr>
            </w:rPrChange>
          </w:rPr>
          <w:t>并以</w:t>
        </w:r>
        <w:r w:rsidR="00427235" w:rsidRPr="0090373B">
          <w:rPr>
            <w:color w:val="4472C4" w:themeColor="accent1"/>
            <w:rPrChange w:id="772" w:author="L Reuben" w:date="2021-02-17T16:55:00Z">
              <w:rPr>
                <w:color w:val="FF0000"/>
              </w:rPr>
            </w:rPrChange>
          </w:rPr>
          <w:t>10Hz</w:t>
        </w:r>
        <w:r w:rsidR="00427235" w:rsidRPr="0090373B">
          <w:rPr>
            <w:rFonts w:hint="eastAsia"/>
            <w:color w:val="4472C4" w:themeColor="accent1"/>
            <w:rPrChange w:id="773" w:author="L Reuben" w:date="2021-02-17T16:55:00Z">
              <w:rPr>
                <w:rFonts w:hint="eastAsia"/>
                <w:color w:val="FF0000"/>
              </w:rPr>
            </w:rPrChange>
          </w:rPr>
          <w:t>采样频率传输到地面以供进一步处理</w:t>
        </w:r>
      </w:ins>
      <w:ins w:id="774" w:author="L Reuben" w:date="2021-02-17T16:55:00Z">
        <w:r w:rsidR="0090373B" w:rsidRPr="0090373B">
          <w:rPr>
            <w:strike/>
            <w:color w:val="4472C4" w:themeColor="accent1"/>
            <w:rPrChange w:id="775" w:author="L Reuben" w:date="2021-02-17T16:55:00Z">
              <w:rPr>
                <w:strike/>
                <w:color w:val="FF0000"/>
              </w:rPr>
            </w:rPrChange>
          </w:rPr>
          <w:fldChar w:fldCharType="begin"/>
        </w:r>
        <w:r w:rsidR="0090373B" w:rsidRPr="0090373B">
          <w:rPr>
            <w:strike/>
            <w:color w:val="4472C4" w:themeColor="accent1"/>
            <w:rPrChange w:id="776" w:author="L Reuben" w:date="2021-02-17T16:55:00Z">
              <w:rPr>
                <w:strike/>
                <w:color w:val="FF0000"/>
              </w:rPr>
            </w:rPrChange>
          </w:rPr>
          <w:instrText xml:space="preserve"> ADDIN ZOTERO_ITEM CSL_CITATION {"citationID":"yzvjkT7U","properties":{"formattedCitation":"(FROMMKNECHT, 2007; THOMAS, 1999)","plainCitation":"(FROMMKNECHT, 2007; THOMAS, 1999)","noteIndex":0},"citationItems":[{"id":138,"uris":["http://zotero.org/users/6467040/items/5QUX3L9B"],"uri":["http://zotero.org/users/6467040/items/5QUX3L9B"],"itemData":{"id":138,"type":"article-journal","abstract":"The geodetic twin satellite mission GRACE delivers gravity ﬁeld models of the Earth of unprecedented accuracy. However, the originally deﬁned mission baseline is not (yet) reached. Among others, deﬁciencies in the gravity ﬁeld sensor system or the related signal processing could be responsible for the degraded performance.","language":"de","page":"210","title":"Integrated Sensor Analysis of the GRACE Mission","author":[{"family":"Frommknecht","given":"Bjorn"}],"issued":{"date-parts":[["2007"]]}},"label":"page"},{"id":131,"uris":["http://zotero.org/users/6467040/items/MSUDL95B"],"uri":["http://zotero.org/users/6467040/items/MSUDL95B"],"itemData":{"id":131,"type":"article-journal","page":"196","title":"An Analysis of Gravity-Field Estimation Based on Intersatellite Dual-1-Way Biased Ranging","author":[{"family":"Thomas","given":"J.B."}],"issued":{"date-parts":[["1999"]]}},"label":"page"}],"schema":"https://github.com/citation-style-language/schema/raw/master/csl-citation.json"} </w:instrText>
        </w:r>
        <w:r w:rsidR="0090373B" w:rsidRPr="0090373B">
          <w:rPr>
            <w:strike/>
            <w:color w:val="4472C4" w:themeColor="accent1"/>
            <w:rPrChange w:id="777" w:author="L Reuben" w:date="2021-02-17T16:55:00Z">
              <w:rPr>
                <w:strike/>
                <w:color w:val="FF0000"/>
              </w:rPr>
            </w:rPrChange>
          </w:rPr>
          <w:fldChar w:fldCharType="separate"/>
        </w:r>
        <w:r w:rsidR="0090373B" w:rsidRPr="0090373B">
          <w:rPr>
            <w:rFonts w:cs="Times New Roman"/>
            <w:color w:val="4472C4" w:themeColor="accent1"/>
            <w:rPrChange w:id="778" w:author="L Reuben" w:date="2021-02-17T16:55:00Z">
              <w:rPr>
                <w:rFonts w:cs="Times New Roman"/>
              </w:rPr>
            </w:rPrChange>
          </w:rPr>
          <w:t>(FROMMKNECHT, 2007; THOMAS, 1999)</w:t>
        </w:r>
        <w:r w:rsidR="0090373B" w:rsidRPr="0090373B">
          <w:rPr>
            <w:strike/>
            <w:color w:val="4472C4" w:themeColor="accent1"/>
            <w:rPrChange w:id="779" w:author="L Reuben" w:date="2021-02-17T16:55:00Z">
              <w:rPr>
                <w:strike/>
                <w:color w:val="FF0000"/>
              </w:rPr>
            </w:rPrChange>
          </w:rPr>
          <w:fldChar w:fldCharType="end"/>
        </w:r>
      </w:ins>
      <w:ins w:id="780" w:author="L Reuben" w:date="2021-02-17T16:53:00Z">
        <w:r w:rsidR="00427235" w:rsidRPr="0090373B">
          <w:rPr>
            <w:rFonts w:hint="eastAsia"/>
            <w:color w:val="4472C4" w:themeColor="accent1"/>
            <w:rPrChange w:id="781" w:author="L Reuben" w:date="2021-02-17T16:54:00Z">
              <w:rPr>
                <w:rFonts w:hint="eastAsia"/>
                <w:color w:val="FF0000"/>
              </w:rPr>
            </w:rPrChange>
          </w:rPr>
          <w:t>。</w:t>
        </w:r>
      </w:ins>
    </w:p>
    <w:p w14:paraId="4DCEF683" w14:textId="4DA41A0F" w:rsidR="00152A59" w:rsidRPr="00152A59" w:rsidRDefault="00AD1AD7" w:rsidP="00152A59">
      <w:pPr>
        <w:pStyle w:val="ae"/>
        <w:numPr>
          <w:ilvl w:val="1"/>
          <w:numId w:val="3"/>
        </w:numPr>
        <w:ind w:right="210" w:firstLineChars="0"/>
        <w:rPr>
          <w:rFonts w:ascii="黑体" w:eastAsia="黑体" w:hAnsi="黑体"/>
        </w:rPr>
      </w:pPr>
      <w:r>
        <w:rPr>
          <w:rFonts w:ascii="黑体" w:eastAsia="黑体" w:hAnsi="黑体" w:hint="eastAsia"/>
        </w:rPr>
        <w:t>双向单程</w:t>
      </w:r>
      <w:r w:rsidR="00BC53AE" w:rsidRPr="00BC53AE">
        <w:rPr>
          <w:rFonts w:ascii="黑体" w:eastAsia="黑体" w:hAnsi="黑体" w:hint="eastAsia"/>
        </w:rPr>
        <w:t>测距原理</w:t>
      </w:r>
    </w:p>
    <w:p w14:paraId="4FBC5D58" w14:textId="0B222E71" w:rsidR="00C25800" w:rsidRDefault="00587988" w:rsidP="00314498">
      <w:pPr>
        <w:ind w:firstLine="420"/>
        <w:rPr>
          <w:ins w:id="782" w:author="L Reuben" w:date="2021-02-17T16:56:00Z"/>
          <w:rFonts w:ascii="宋体" w:hAnsi="宋体"/>
          <w:strike/>
          <w:color w:val="FF0000"/>
        </w:rPr>
      </w:pPr>
      <w:r w:rsidRPr="0090373B">
        <w:rPr>
          <w:rFonts w:ascii="宋体" w:hAnsi="宋体" w:hint="eastAsia"/>
          <w:strike/>
          <w:rPrChange w:id="783" w:author="L Reuben" w:date="2021-02-17T16:56:00Z">
            <w:rPr>
              <w:rFonts w:ascii="宋体" w:hAnsi="宋体" w:hint="eastAsia"/>
            </w:rPr>
          </w:rPrChange>
        </w:rPr>
        <w:t>低低卫</w:t>
      </w:r>
      <w:proofErr w:type="gramStart"/>
      <w:r w:rsidRPr="0090373B">
        <w:rPr>
          <w:rFonts w:ascii="宋体" w:hAnsi="宋体" w:hint="eastAsia"/>
          <w:strike/>
          <w:rPrChange w:id="784" w:author="L Reuben" w:date="2021-02-17T16:56:00Z">
            <w:rPr>
              <w:rFonts w:ascii="宋体" w:hAnsi="宋体" w:hint="eastAsia"/>
            </w:rPr>
          </w:rPrChange>
        </w:rPr>
        <w:t>卫</w:t>
      </w:r>
      <w:proofErr w:type="gramEnd"/>
      <w:r w:rsidRPr="0090373B">
        <w:rPr>
          <w:rFonts w:ascii="宋体" w:hAnsi="宋体" w:hint="eastAsia"/>
          <w:strike/>
          <w:rPrChange w:id="785" w:author="L Reuben" w:date="2021-02-17T16:56:00Z">
            <w:rPr>
              <w:rFonts w:ascii="宋体" w:hAnsi="宋体" w:hint="eastAsia"/>
            </w:rPr>
          </w:rPrChange>
        </w:rPr>
        <w:t>跟踪重力卫星</w:t>
      </w:r>
      <w:r w:rsidR="00EC3D50" w:rsidRPr="0090373B">
        <w:rPr>
          <w:rFonts w:ascii="宋体" w:hAnsi="宋体" w:hint="eastAsia"/>
          <w:strike/>
          <w:rPrChange w:id="786" w:author="L Reuben" w:date="2021-02-17T16:56:00Z">
            <w:rPr>
              <w:rFonts w:ascii="宋体" w:hAnsi="宋体" w:hint="eastAsia"/>
            </w:rPr>
          </w:rPrChange>
        </w:rPr>
        <w:t>的</w:t>
      </w:r>
      <w:r w:rsidR="00152A59" w:rsidRPr="0090373B">
        <w:rPr>
          <w:rFonts w:ascii="宋体" w:hAnsi="宋体" w:hint="eastAsia"/>
          <w:strike/>
          <w:rPrChange w:id="787" w:author="L Reuben" w:date="2021-02-17T16:56:00Z">
            <w:rPr>
              <w:rFonts w:ascii="宋体" w:hAnsi="宋体" w:hint="eastAsia"/>
            </w:rPr>
          </w:rPrChange>
        </w:rPr>
        <w:t>星间高精度</w:t>
      </w:r>
      <w:r w:rsidR="00AC5A3A" w:rsidRPr="0090373B">
        <w:rPr>
          <w:rFonts w:ascii="宋体" w:hAnsi="宋体" w:hint="eastAsia"/>
          <w:strike/>
          <w:rPrChange w:id="788" w:author="L Reuben" w:date="2021-02-17T16:56:00Z">
            <w:rPr>
              <w:rFonts w:ascii="宋体" w:hAnsi="宋体" w:hint="eastAsia"/>
            </w:rPr>
          </w:rPrChange>
        </w:rPr>
        <w:t>微波</w:t>
      </w:r>
      <w:r w:rsidR="00152A59" w:rsidRPr="0090373B">
        <w:rPr>
          <w:rFonts w:ascii="宋体" w:hAnsi="宋体" w:hint="eastAsia"/>
          <w:strike/>
          <w:rPrChange w:id="789" w:author="L Reuben" w:date="2021-02-17T16:56:00Z">
            <w:rPr>
              <w:rFonts w:ascii="宋体" w:hAnsi="宋体" w:hint="eastAsia"/>
            </w:rPr>
          </w:rPrChange>
        </w:rPr>
        <w:t>相位测量的目的是测量双星间的偏置距离</w:t>
      </w:r>
      <w:r w:rsidR="00D36D21" w:rsidRPr="0090373B">
        <w:rPr>
          <w:rFonts w:ascii="宋体" w:hAnsi="宋体" w:hint="eastAsia"/>
          <w:strike/>
          <w:rPrChange w:id="790" w:author="L Reuben" w:date="2021-02-17T16:56:00Z">
            <w:rPr>
              <w:rFonts w:ascii="宋体" w:hAnsi="宋体" w:hint="eastAsia"/>
            </w:rPr>
          </w:rPrChange>
        </w:rPr>
        <w:t>，而其</w:t>
      </w:r>
      <w:r w:rsidR="00152A59" w:rsidRPr="0090373B">
        <w:rPr>
          <w:rFonts w:ascii="宋体" w:hAnsi="宋体" w:hint="eastAsia"/>
          <w:strike/>
          <w:rPrChange w:id="791" w:author="L Reuben" w:date="2021-02-17T16:56:00Z">
            <w:rPr>
              <w:rFonts w:ascii="宋体" w:hAnsi="宋体" w:hint="eastAsia"/>
            </w:rPr>
          </w:rPrChange>
        </w:rPr>
        <w:t>本身是测量</w:t>
      </w:r>
      <w:r w:rsidR="00D36D21" w:rsidRPr="0090373B">
        <w:rPr>
          <w:rFonts w:ascii="宋体" w:hAnsi="宋体" w:hint="eastAsia"/>
          <w:strike/>
          <w:rPrChange w:id="792" w:author="L Reuben" w:date="2021-02-17T16:56:00Z">
            <w:rPr>
              <w:rFonts w:ascii="宋体" w:hAnsi="宋体" w:hint="eastAsia"/>
            </w:rPr>
          </w:rPrChange>
        </w:rPr>
        <w:t>卫星接受</w:t>
      </w:r>
      <w:r w:rsidR="004F2A28" w:rsidRPr="0090373B">
        <w:rPr>
          <w:rFonts w:ascii="宋体" w:hAnsi="宋体" w:hint="eastAsia"/>
          <w:strike/>
          <w:rPrChange w:id="793" w:author="L Reuben" w:date="2021-02-17T16:56:00Z">
            <w:rPr>
              <w:rFonts w:ascii="宋体" w:hAnsi="宋体" w:hint="eastAsia"/>
            </w:rPr>
          </w:rPrChange>
        </w:rPr>
        <w:t>的</w:t>
      </w:r>
      <w:r w:rsidR="00D36D21" w:rsidRPr="0090373B">
        <w:rPr>
          <w:rFonts w:ascii="宋体" w:hAnsi="宋体" w:hint="eastAsia"/>
          <w:strike/>
          <w:rPrChange w:id="794" w:author="L Reuben" w:date="2021-02-17T16:56:00Z">
            <w:rPr>
              <w:rFonts w:ascii="宋体" w:hAnsi="宋体" w:hint="eastAsia"/>
            </w:rPr>
          </w:rPrChange>
        </w:rPr>
        <w:t>微波信号与本地</w:t>
      </w:r>
      <w:r w:rsidR="00152A59" w:rsidRPr="0090373B">
        <w:rPr>
          <w:rFonts w:ascii="宋体" w:hAnsi="宋体" w:hint="eastAsia"/>
          <w:strike/>
          <w:rPrChange w:id="795" w:author="L Reuben" w:date="2021-02-17T16:56:00Z">
            <w:rPr>
              <w:rFonts w:ascii="宋体" w:hAnsi="宋体" w:hint="eastAsia"/>
            </w:rPr>
          </w:rPrChange>
        </w:rPr>
        <w:t>参考信号之间的相位差</w:t>
      </w:r>
      <w:r w:rsidR="00D36D21" w:rsidRPr="0090373B">
        <w:rPr>
          <w:rFonts w:ascii="宋体" w:hAnsi="宋体" w:hint="eastAsia"/>
          <w:strike/>
          <w:rPrChange w:id="796" w:author="L Reuben" w:date="2021-02-17T16:56:00Z">
            <w:rPr>
              <w:rFonts w:ascii="宋体" w:hAnsi="宋体" w:hint="eastAsia"/>
            </w:rPr>
          </w:rPrChange>
        </w:rPr>
        <w:t>。为从相位差推算双星距离，</w:t>
      </w:r>
      <w:r w:rsidR="00D36D21" w:rsidRPr="0090373B">
        <w:rPr>
          <w:rFonts w:ascii="宋体" w:hAnsi="宋体" w:hint="eastAsia"/>
          <w:strike/>
          <w:color w:val="FF0000"/>
          <w:rPrChange w:id="797" w:author="L Reuben" w:date="2021-02-17T16:56:00Z">
            <w:rPr>
              <w:rFonts w:ascii="宋体" w:hAnsi="宋体" w:hint="eastAsia"/>
            </w:rPr>
          </w:rPrChange>
        </w:rPr>
        <w:t>可</w:t>
      </w:r>
      <w:r w:rsidR="00152A59" w:rsidRPr="0090373B">
        <w:rPr>
          <w:rFonts w:ascii="宋体" w:hAnsi="宋体" w:hint="eastAsia"/>
          <w:strike/>
          <w:color w:val="FF0000"/>
          <w:rPrChange w:id="798" w:author="L Reuben" w:date="2021-02-17T16:56:00Z">
            <w:rPr>
              <w:rFonts w:ascii="宋体" w:hAnsi="宋体" w:hint="eastAsia"/>
            </w:rPr>
          </w:rPrChange>
        </w:rPr>
        <w:t>假设</w:t>
      </w:r>
      <w:r w:rsidR="00D36D21" w:rsidRPr="0090373B">
        <w:rPr>
          <w:rFonts w:ascii="宋体" w:hAnsi="宋体" w:hint="eastAsia"/>
          <w:strike/>
          <w:color w:val="FF0000"/>
          <w:rPrChange w:id="799" w:author="L Reuben" w:date="2021-02-17T16:56:00Z">
            <w:rPr>
              <w:rFonts w:ascii="宋体" w:hAnsi="宋体" w:hint="eastAsia"/>
            </w:rPr>
          </w:rPrChange>
        </w:rPr>
        <w:t>双星超稳振子同步</w:t>
      </w:r>
      <w:r w:rsidR="00152A59" w:rsidRPr="0090373B">
        <w:rPr>
          <w:rFonts w:ascii="宋体" w:hAnsi="宋体" w:hint="eastAsia"/>
          <w:strike/>
          <w:color w:val="FF0000"/>
          <w:rPrChange w:id="800" w:author="L Reuben" w:date="2021-02-17T16:56:00Z">
            <w:rPr>
              <w:rFonts w:ascii="宋体" w:hAnsi="宋体" w:hint="eastAsia"/>
            </w:rPr>
          </w:rPrChange>
        </w:rPr>
        <w:t>，</w:t>
      </w:r>
      <w:r w:rsidR="00C25800" w:rsidRPr="0090373B">
        <w:rPr>
          <w:rFonts w:ascii="宋体" w:hAnsi="宋体" w:hint="eastAsia"/>
          <w:strike/>
          <w:color w:val="FF0000"/>
          <w:rPrChange w:id="801" w:author="L Reuben" w:date="2021-02-17T16:56:00Z">
            <w:rPr>
              <w:rFonts w:ascii="宋体" w:hAnsi="宋体" w:hint="eastAsia"/>
            </w:rPr>
          </w:rPrChange>
        </w:rPr>
        <w:t>即以相同频率运行</w:t>
      </w:r>
      <w:r w:rsidR="00F70B26" w:rsidRPr="0090373B">
        <w:rPr>
          <w:rFonts w:ascii="宋体" w:hAnsi="宋体" w:hint="eastAsia"/>
          <w:strike/>
          <w:color w:val="FF0000"/>
          <w:rPrChange w:id="802" w:author="L Reuben" w:date="2021-02-17T16:56:00Z">
            <w:rPr>
              <w:rFonts w:ascii="宋体" w:hAnsi="宋体" w:hint="eastAsia"/>
            </w:rPr>
          </w:rPrChange>
        </w:rPr>
        <w:t>并产生相同相位的微波信号</w:t>
      </w:r>
      <w:r w:rsidR="00152A59" w:rsidRPr="0090373B">
        <w:rPr>
          <w:rFonts w:ascii="宋体" w:hAnsi="宋体" w:hint="eastAsia"/>
          <w:strike/>
          <w:color w:val="FF0000"/>
          <w:rPrChange w:id="803" w:author="L Reuben" w:date="2021-02-17T16:56:00Z">
            <w:rPr>
              <w:rFonts w:ascii="宋体" w:hAnsi="宋体" w:hint="eastAsia"/>
            </w:rPr>
          </w:rPrChange>
        </w:rPr>
        <w:t>。</w:t>
      </w:r>
      <w:r w:rsidR="00090178" w:rsidRPr="0090373B">
        <w:rPr>
          <w:rFonts w:ascii="宋体" w:hAnsi="宋体" w:hint="eastAsia"/>
          <w:strike/>
          <w:color w:val="FF0000"/>
          <w:rPrChange w:id="804" w:author="L Reuben" w:date="2021-02-17T16:56:00Z">
            <w:rPr>
              <w:rFonts w:ascii="宋体" w:hAnsi="宋体" w:hint="eastAsia"/>
            </w:rPr>
          </w:rPrChange>
        </w:rPr>
        <w:t>若双星间微波信号相位差为</w:t>
      </w:r>
      <w:r w:rsidR="00090178" w:rsidRPr="0090373B">
        <w:rPr>
          <w:rFonts w:ascii="宋体" w:hAnsi="宋体"/>
          <w:strike/>
          <w:color w:val="FF0000"/>
          <w:rPrChange w:id="805" w:author="L Reuben" w:date="2021-02-17T16:56:00Z">
            <w:rPr>
              <w:rFonts w:ascii="宋体" w:hAnsi="宋体"/>
            </w:rPr>
          </w:rPrChange>
        </w:rPr>
        <w:t>0，星间距即为微波信号波长的整数</w:t>
      </w:r>
      <w:proofErr w:type="gramStart"/>
      <w:r w:rsidR="00090178" w:rsidRPr="0090373B">
        <w:rPr>
          <w:rFonts w:ascii="宋体" w:hAnsi="宋体" w:hint="eastAsia"/>
          <w:strike/>
          <w:color w:val="FF0000"/>
          <w:rPrChange w:id="806" w:author="L Reuben" w:date="2021-02-17T16:56:00Z">
            <w:rPr>
              <w:rFonts w:ascii="宋体" w:hAnsi="宋体" w:hint="eastAsia"/>
            </w:rPr>
          </w:rPrChange>
        </w:rPr>
        <w:t>倍</w:t>
      </w:r>
      <w:proofErr w:type="gramEnd"/>
      <w:r w:rsidR="00090178" w:rsidRPr="0090373B">
        <w:rPr>
          <w:rFonts w:ascii="宋体" w:hAnsi="宋体" w:hint="eastAsia"/>
          <w:strike/>
          <w:color w:val="FF0000"/>
          <w:rPrChange w:id="807" w:author="L Reuben" w:date="2021-02-17T16:56:00Z">
            <w:rPr>
              <w:rFonts w:ascii="宋体" w:hAnsi="宋体" w:hint="eastAsia"/>
            </w:rPr>
          </w:rPrChange>
        </w:rPr>
        <w:t>；更一般地，</w:t>
      </w:r>
      <w:r w:rsidR="004F2A28" w:rsidRPr="0090373B">
        <w:rPr>
          <w:rFonts w:ascii="宋体" w:hAnsi="宋体" w:hint="eastAsia"/>
          <w:strike/>
          <w:color w:val="FF0000"/>
          <w:rPrChange w:id="808" w:author="L Reuben" w:date="2021-02-17T16:56:00Z">
            <w:rPr>
              <w:rFonts w:ascii="宋体" w:hAnsi="宋体" w:hint="eastAsia"/>
            </w:rPr>
          </w:rPrChange>
        </w:rPr>
        <w:t>若</w:t>
      </w:r>
      <w:r w:rsidR="00090178" w:rsidRPr="0090373B">
        <w:rPr>
          <w:rFonts w:ascii="宋体" w:hAnsi="宋体" w:hint="eastAsia"/>
          <w:strike/>
          <w:color w:val="FF0000"/>
          <w:rPrChange w:id="809" w:author="L Reuben" w:date="2021-02-17T16:56:00Z">
            <w:rPr>
              <w:rFonts w:ascii="宋体" w:hAnsi="宋体" w:hint="eastAsia"/>
            </w:rPr>
          </w:rPrChange>
        </w:rPr>
        <w:t>双星间微波信号相位差不为</w:t>
      </w:r>
      <w:r w:rsidR="00090178" w:rsidRPr="0090373B">
        <w:rPr>
          <w:rFonts w:ascii="宋体" w:hAnsi="宋体"/>
          <w:strike/>
          <w:color w:val="FF0000"/>
          <w:rPrChange w:id="810" w:author="L Reuben" w:date="2021-02-17T16:56:00Z">
            <w:rPr>
              <w:rFonts w:ascii="宋体" w:hAnsi="宋体"/>
            </w:rPr>
          </w:rPrChange>
        </w:rPr>
        <w:t>0，星间距为波长整数</w:t>
      </w:r>
      <w:proofErr w:type="gramStart"/>
      <w:r w:rsidR="00090178" w:rsidRPr="0090373B">
        <w:rPr>
          <w:rFonts w:ascii="宋体" w:hAnsi="宋体" w:hint="eastAsia"/>
          <w:strike/>
          <w:color w:val="FF0000"/>
          <w:rPrChange w:id="811" w:author="L Reuben" w:date="2021-02-17T16:56:00Z">
            <w:rPr>
              <w:rFonts w:ascii="宋体" w:hAnsi="宋体" w:hint="eastAsia"/>
            </w:rPr>
          </w:rPrChange>
        </w:rPr>
        <w:t>倍</w:t>
      </w:r>
      <w:proofErr w:type="gramEnd"/>
      <w:r w:rsidR="00090178" w:rsidRPr="0090373B">
        <w:rPr>
          <w:rFonts w:ascii="宋体" w:hAnsi="宋体" w:hint="eastAsia"/>
          <w:strike/>
          <w:color w:val="FF0000"/>
          <w:rPrChange w:id="812" w:author="L Reuben" w:date="2021-02-17T16:56:00Z">
            <w:rPr>
              <w:rFonts w:ascii="宋体" w:hAnsi="宋体" w:hint="eastAsia"/>
            </w:rPr>
          </w:rPrChange>
        </w:rPr>
        <w:t>与相位差对应距离之</w:t>
      </w:r>
      <w:proofErr w:type="gramStart"/>
      <w:r w:rsidR="00090178" w:rsidRPr="0090373B">
        <w:rPr>
          <w:rFonts w:ascii="宋体" w:hAnsi="宋体" w:hint="eastAsia"/>
          <w:strike/>
          <w:color w:val="FF0000"/>
          <w:rPrChange w:id="813" w:author="L Reuben" w:date="2021-02-17T16:56:00Z">
            <w:rPr>
              <w:rFonts w:ascii="宋体" w:hAnsi="宋体" w:hint="eastAsia"/>
            </w:rPr>
          </w:rPrChange>
        </w:rPr>
        <w:t>和</w:t>
      </w:r>
      <w:proofErr w:type="gramEnd"/>
      <w:r w:rsidR="00090178" w:rsidRPr="0090373B">
        <w:rPr>
          <w:rFonts w:ascii="宋体" w:hAnsi="宋体" w:hint="eastAsia"/>
          <w:strike/>
          <w:color w:val="FF0000"/>
          <w:rPrChange w:id="814" w:author="L Reuben" w:date="2021-02-17T16:56:00Z">
            <w:rPr>
              <w:rFonts w:ascii="宋体" w:hAnsi="宋体" w:hint="eastAsia"/>
            </w:rPr>
          </w:rPrChange>
        </w:rPr>
        <w:t>。在实际测量中，波长整数</w:t>
      </w:r>
      <w:proofErr w:type="gramStart"/>
      <w:r w:rsidR="00090178" w:rsidRPr="0090373B">
        <w:rPr>
          <w:rFonts w:ascii="宋体" w:hAnsi="宋体" w:hint="eastAsia"/>
          <w:strike/>
          <w:color w:val="FF0000"/>
          <w:rPrChange w:id="815" w:author="L Reuben" w:date="2021-02-17T16:56:00Z">
            <w:rPr>
              <w:rFonts w:ascii="宋体" w:hAnsi="宋体" w:hint="eastAsia"/>
            </w:rPr>
          </w:rPrChange>
        </w:rPr>
        <w:t>倍</w:t>
      </w:r>
      <w:proofErr w:type="gramEnd"/>
      <w:r w:rsidR="00090178" w:rsidRPr="0090373B">
        <w:rPr>
          <w:rFonts w:ascii="宋体" w:hAnsi="宋体" w:hint="eastAsia"/>
          <w:strike/>
          <w:color w:val="FF0000"/>
          <w:rPrChange w:id="816" w:author="L Reuben" w:date="2021-02-17T16:56:00Z">
            <w:rPr>
              <w:rFonts w:ascii="宋体" w:hAnsi="宋体" w:hint="eastAsia"/>
            </w:rPr>
          </w:rPrChange>
        </w:rPr>
        <w:t>未知，因此星间距的测量值是带有偏置的。</w:t>
      </w:r>
      <w:r w:rsidR="0004185A" w:rsidRPr="0090373B">
        <w:rPr>
          <w:rFonts w:ascii="宋体" w:hAnsi="宋体" w:hint="eastAsia"/>
          <w:strike/>
          <w:color w:val="FF0000"/>
          <w:rPrChange w:id="817" w:author="L Reuben" w:date="2021-02-17T16:56:00Z">
            <w:rPr>
              <w:rFonts w:ascii="宋体" w:hAnsi="宋体" w:hint="eastAsia"/>
            </w:rPr>
          </w:rPrChange>
        </w:rPr>
        <w:t>然而，</w:t>
      </w:r>
      <w:r w:rsidR="001E2E02" w:rsidRPr="0090373B">
        <w:rPr>
          <w:rFonts w:ascii="宋体" w:hAnsi="宋体" w:hint="eastAsia"/>
          <w:strike/>
          <w:color w:val="FF0000"/>
          <w:rPrChange w:id="818" w:author="L Reuben" w:date="2021-02-17T16:56:00Z">
            <w:rPr>
              <w:rFonts w:ascii="宋体" w:hAnsi="宋体" w:hint="eastAsia"/>
            </w:rPr>
          </w:rPrChange>
        </w:rPr>
        <w:t>该</w:t>
      </w:r>
      <w:r w:rsidR="00C25800" w:rsidRPr="0090373B">
        <w:rPr>
          <w:rFonts w:ascii="宋体" w:hAnsi="宋体" w:hint="eastAsia"/>
          <w:strike/>
          <w:color w:val="FF0000"/>
          <w:rPrChange w:id="819" w:author="L Reuben" w:date="2021-02-17T16:56:00Z">
            <w:rPr>
              <w:rFonts w:ascii="宋体" w:hAnsi="宋体" w:hint="eastAsia"/>
            </w:rPr>
          </w:rPrChange>
        </w:rPr>
        <w:t>假设在现实中并不成立：</w:t>
      </w:r>
      <w:r w:rsidR="0004185A" w:rsidRPr="0090373B">
        <w:rPr>
          <w:rFonts w:ascii="宋体" w:hAnsi="宋体" w:hint="eastAsia"/>
          <w:strike/>
          <w:color w:val="FF0000"/>
          <w:rPrChange w:id="820" w:author="L Reuben" w:date="2021-02-17T16:56:00Z">
            <w:rPr>
              <w:rFonts w:ascii="宋体" w:hAnsi="宋体" w:hint="eastAsia"/>
            </w:rPr>
          </w:rPrChange>
        </w:rPr>
        <w:t>双星的超稳振子未</w:t>
      </w:r>
      <w:r w:rsidR="00C25800" w:rsidRPr="0090373B">
        <w:rPr>
          <w:rFonts w:ascii="宋体" w:hAnsi="宋体" w:hint="eastAsia"/>
          <w:strike/>
          <w:color w:val="FF0000"/>
          <w:rPrChange w:id="821" w:author="L Reuben" w:date="2021-02-17T16:56:00Z">
            <w:rPr>
              <w:rFonts w:ascii="宋体" w:hAnsi="宋体" w:hint="eastAsia"/>
            </w:rPr>
          </w:rPrChange>
        </w:rPr>
        <w:t>完全同步，存在</w:t>
      </w:r>
      <w:r w:rsidR="0004185A" w:rsidRPr="0090373B">
        <w:rPr>
          <w:rFonts w:ascii="宋体" w:hAnsi="宋体" w:hint="eastAsia"/>
          <w:strike/>
          <w:color w:val="FF0000"/>
          <w:rPrChange w:id="822" w:author="L Reuben" w:date="2021-02-17T16:56:00Z">
            <w:rPr>
              <w:rFonts w:ascii="宋体" w:hAnsi="宋体" w:hint="eastAsia"/>
            </w:rPr>
          </w:rPrChange>
        </w:rPr>
        <w:t>时钟偏移</w:t>
      </w:r>
      <w:r w:rsidR="00C25800" w:rsidRPr="0090373B">
        <w:rPr>
          <w:rFonts w:ascii="宋体" w:hAnsi="宋体" w:hint="eastAsia"/>
          <w:strike/>
          <w:color w:val="FF0000"/>
          <w:rPrChange w:id="823" w:author="L Reuben" w:date="2021-02-17T16:56:00Z">
            <w:rPr>
              <w:rFonts w:ascii="宋体" w:hAnsi="宋体" w:hint="eastAsia"/>
            </w:rPr>
          </w:rPrChange>
        </w:rPr>
        <w:t>，</w:t>
      </w:r>
      <w:r w:rsidR="0004185A" w:rsidRPr="0090373B">
        <w:rPr>
          <w:rFonts w:ascii="宋体" w:hAnsi="宋体" w:hint="eastAsia"/>
          <w:strike/>
          <w:color w:val="FF0000"/>
          <w:rPrChange w:id="824" w:author="L Reuben" w:date="2021-02-17T16:56:00Z">
            <w:rPr>
              <w:rFonts w:ascii="宋体" w:hAnsi="宋体" w:hint="eastAsia"/>
            </w:rPr>
          </w:rPrChange>
        </w:rPr>
        <w:t>导</w:t>
      </w:r>
      <w:r w:rsidR="00C25800" w:rsidRPr="0090373B">
        <w:rPr>
          <w:rFonts w:ascii="宋体" w:hAnsi="宋体" w:hint="eastAsia"/>
          <w:strike/>
          <w:color w:val="FF0000"/>
          <w:rPrChange w:id="825" w:author="L Reuben" w:date="2021-02-17T16:56:00Z">
            <w:rPr>
              <w:rFonts w:ascii="宋体" w:hAnsi="宋体" w:hint="eastAsia"/>
            </w:rPr>
          </w:rPrChange>
        </w:rPr>
        <w:t>致</w:t>
      </w:r>
      <w:r w:rsidR="0004185A" w:rsidRPr="0090373B">
        <w:rPr>
          <w:rFonts w:ascii="宋体" w:hAnsi="宋体" w:hint="eastAsia"/>
          <w:strike/>
          <w:color w:val="FF0000"/>
          <w:rPrChange w:id="826" w:author="L Reuben" w:date="2021-02-17T16:56:00Z">
            <w:rPr>
              <w:rFonts w:ascii="宋体" w:hAnsi="宋体" w:hint="eastAsia"/>
            </w:rPr>
          </w:rPrChange>
        </w:rPr>
        <w:t>双星微波</w:t>
      </w:r>
      <w:r w:rsidR="00C25800" w:rsidRPr="0090373B">
        <w:rPr>
          <w:rFonts w:ascii="宋体" w:hAnsi="宋体" w:hint="eastAsia"/>
          <w:strike/>
          <w:color w:val="FF0000"/>
          <w:rPrChange w:id="827" w:author="L Reuben" w:date="2021-02-17T16:56:00Z">
            <w:rPr>
              <w:rFonts w:ascii="宋体" w:hAnsi="宋体" w:hint="eastAsia"/>
            </w:rPr>
          </w:rPrChange>
        </w:rPr>
        <w:t>信号存在相位差。</w:t>
      </w:r>
      <w:r w:rsidR="0004185A" w:rsidRPr="0090373B">
        <w:rPr>
          <w:rFonts w:ascii="宋体" w:hAnsi="宋体" w:hint="eastAsia"/>
          <w:strike/>
          <w:color w:val="FF0000"/>
          <w:rPrChange w:id="828" w:author="L Reuben" w:date="2021-02-17T16:56:00Z">
            <w:rPr>
              <w:rFonts w:ascii="宋体" w:hAnsi="宋体" w:hint="eastAsia"/>
            </w:rPr>
          </w:rPrChange>
        </w:rPr>
        <w:t>超稳振子的工作</w:t>
      </w:r>
      <w:r w:rsidR="00C25800" w:rsidRPr="0090373B">
        <w:rPr>
          <w:rFonts w:ascii="宋体" w:hAnsi="宋体" w:hint="eastAsia"/>
          <w:strike/>
          <w:color w:val="FF0000"/>
          <w:rPrChange w:id="829" w:author="L Reuben" w:date="2021-02-17T16:56:00Z">
            <w:rPr>
              <w:rFonts w:ascii="宋体" w:hAnsi="宋体" w:hint="eastAsia"/>
            </w:rPr>
          </w:rPrChange>
        </w:rPr>
        <w:t>频率不恒定，存在频率误差，</w:t>
      </w:r>
      <w:r w:rsidR="00736275" w:rsidRPr="0090373B">
        <w:rPr>
          <w:rFonts w:ascii="宋体" w:hAnsi="宋体" w:hint="eastAsia"/>
          <w:strike/>
          <w:color w:val="FF0000"/>
          <w:rPrChange w:id="830" w:author="L Reuben" w:date="2021-02-17T16:56:00Z">
            <w:rPr>
              <w:rFonts w:ascii="宋体" w:hAnsi="宋体" w:hint="eastAsia"/>
            </w:rPr>
          </w:rPrChange>
        </w:rPr>
        <w:t>也</w:t>
      </w:r>
      <w:r w:rsidR="00C25800" w:rsidRPr="0090373B">
        <w:rPr>
          <w:rFonts w:ascii="宋体" w:hAnsi="宋体" w:hint="eastAsia"/>
          <w:strike/>
          <w:color w:val="FF0000"/>
          <w:rPrChange w:id="831" w:author="L Reuben" w:date="2021-02-17T16:56:00Z">
            <w:rPr>
              <w:rFonts w:ascii="宋体" w:hAnsi="宋体" w:hint="eastAsia"/>
            </w:rPr>
          </w:rPrChange>
        </w:rPr>
        <w:t>会导致相位差。</w:t>
      </w:r>
      <w:r w:rsidR="0004185A" w:rsidRPr="0090373B">
        <w:rPr>
          <w:rFonts w:ascii="宋体" w:hAnsi="宋体" w:hint="eastAsia"/>
          <w:strike/>
          <w:color w:val="FF0000"/>
          <w:rPrChange w:id="832" w:author="L Reuben" w:date="2021-02-17T16:56:00Z">
            <w:rPr>
              <w:rFonts w:ascii="宋体" w:hAnsi="宋体" w:hint="eastAsia"/>
            </w:rPr>
          </w:rPrChange>
        </w:rPr>
        <w:t>而微波在空间中的传播介质也会影响</w:t>
      </w:r>
      <w:r w:rsidR="00C25800" w:rsidRPr="0090373B">
        <w:rPr>
          <w:rFonts w:ascii="宋体" w:hAnsi="宋体" w:hint="eastAsia"/>
          <w:strike/>
          <w:color w:val="FF0000"/>
          <w:rPrChange w:id="833" w:author="L Reuben" w:date="2021-02-17T16:56:00Z">
            <w:rPr>
              <w:rFonts w:ascii="宋体" w:hAnsi="宋体" w:hint="eastAsia"/>
            </w:rPr>
          </w:rPrChange>
        </w:rPr>
        <w:t>信号的相位</w:t>
      </w:r>
      <w:r w:rsidR="0004185A" w:rsidRPr="0090373B">
        <w:rPr>
          <w:rFonts w:ascii="宋体" w:hAnsi="宋体" w:hint="eastAsia"/>
          <w:strike/>
          <w:color w:val="FF0000"/>
          <w:rPrChange w:id="834" w:author="L Reuben" w:date="2021-02-17T16:56:00Z">
            <w:rPr>
              <w:rFonts w:ascii="宋体" w:hAnsi="宋体" w:hint="eastAsia"/>
            </w:rPr>
          </w:rPrChange>
        </w:rPr>
        <w:t>，如微波</w:t>
      </w:r>
      <w:r w:rsidR="00C25800" w:rsidRPr="0090373B">
        <w:rPr>
          <w:rFonts w:ascii="宋体" w:hAnsi="宋体" w:hint="eastAsia"/>
          <w:strike/>
          <w:color w:val="FF0000"/>
          <w:rPrChange w:id="835" w:author="L Reuben" w:date="2021-02-17T16:56:00Z">
            <w:rPr>
              <w:rFonts w:ascii="宋体" w:hAnsi="宋体" w:hint="eastAsia"/>
            </w:rPr>
          </w:rPrChange>
        </w:rPr>
        <w:t>信号</w:t>
      </w:r>
      <w:r w:rsidR="00BB28DE" w:rsidRPr="0090373B">
        <w:rPr>
          <w:rFonts w:ascii="宋体" w:hAnsi="宋体" w:hint="eastAsia"/>
          <w:strike/>
          <w:color w:val="FF0000"/>
          <w:rPrChange w:id="836" w:author="L Reuben" w:date="2021-02-17T16:56:00Z">
            <w:rPr>
              <w:rFonts w:ascii="宋体" w:hAnsi="宋体" w:hint="eastAsia"/>
            </w:rPr>
          </w:rPrChange>
        </w:rPr>
        <w:t>传播</w:t>
      </w:r>
      <w:r w:rsidR="00C25800" w:rsidRPr="0090373B">
        <w:rPr>
          <w:rFonts w:ascii="宋体" w:hAnsi="宋体" w:hint="eastAsia"/>
          <w:strike/>
          <w:color w:val="FF0000"/>
          <w:rPrChange w:id="837" w:author="L Reuben" w:date="2021-02-17T16:56:00Z">
            <w:rPr>
              <w:rFonts w:ascii="宋体" w:hAnsi="宋体" w:hint="eastAsia"/>
            </w:rPr>
          </w:rPrChange>
        </w:rPr>
        <w:t>路径上的电子数量</w:t>
      </w:r>
      <w:r w:rsidR="0004185A" w:rsidRPr="0090373B">
        <w:rPr>
          <w:rFonts w:ascii="宋体" w:hAnsi="宋体" w:hint="eastAsia"/>
          <w:strike/>
          <w:color w:val="FF0000"/>
          <w:rPrChange w:id="838" w:author="L Reuben" w:date="2021-02-17T16:56:00Z">
            <w:rPr>
              <w:rFonts w:ascii="宋体" w:hAnsi="宋体" w:hint="eastAsia"/>
            </w:rPr>
          </w:rPrChange>
        </w:rPr>
        <w:t>会对相位产生影响</w:t>
      </w:r>
      <w:r w:rsidR="00C25800" w:rsidRPr="0090373B">
        <w:rPr>
          <w:rFonts w:ascii="宋体" w:hAnsi="宋体" w:hint="eastAsia"/>
          <w:strike/>
          <w:color w:val="FF0000"/>
          <w:rPrChange w:id="839" w:author="L Reuben" w:date="2021-02-17T16:56:00Z">
            <w:rPr>
              <w:rFonts w:ascii="宋体" w:hAnsi="宋体" w:hint="eastAsia"/>
            </w:rPr>
          </w:rPrChange>
        </w:rPr>
        <w:t>。</w:t>
      </w:r>
      <w:r w:rsidR="00C57643" w:rsidRPr="0090373B">
        <w:rPr>
          <w:rFonts w:ascii="宋体" w:hAnsi="宋体" w:hint="eastAsia"/>
          <w:strike/>
          <w:color w:val="FF0000"/>
          <w:rPrChange w:id="840" w:author="L Reuben" w:date="2021-02-17T16:56:00Z">
            <w:rPr>
              <w:rFonts w:ascii="宋体" w:hAnsi="宋体" w:hint="eastAsia"/>
            </w:rPr>
          </w:rPrChange>
        </w:rPr>
        <w:t>卫星</w:t>
      </w:r>
      <w:r w:rsidR="00C25800" w:rsidRPr="0090373B">
        <w:rPr>
          <w:rFonts w:ascii="宋体" w:hAnsi="宋体" w:hint="eastAsia"/>
          <w:strike/>
          <w:color w:val="FF0000"/>
          <w:rPrChange w:id="841" w:author="L Reuben" w:date="2021-02-17T16:56:00Z">
            <w:rPr>
              <w:rFonts w:ascii="宋体" w:hAnsi="宋体" w:hint="eastAsia"/>
            </w:rPr>
          </w:rPrChange>
        </w:rPr>
        <w:t>接收到的</w:t>
      </w:r>
      <w:r w:rsidR="00C57643" w:rsidRPr="0090373B">
        <w:rPr>
          <w:rFonts w:ascii="宋体" w:hAnsi="宋体" w:hint="eastAsia"/>
          <w:strike/>
          <w:color w:val="FF0000"/>
          <w:rPrChange w:id="842" w:author="L Reuben" w:date="2021-02-17T16:56:00Z">
            <w:rPr>
              <w:rFonts w:ascii="宋体" w:hAnsi="宋体" w:hint="eastAsia"/>
            </w:rPr>
          </w:rPrChange>
        </w:rPr>
        <w:t>微波</w:t>
      </w:r>
      <w:r w:rsidR="00C25800" w:rsidRPr="0090373B">
        <w:rPr>
          <w:rFonts w:ascii="宋体" w:hAnsi="宋体" w:hint="eastAsia"/>
          <w:strike/>
          <w:color w:val="FF0000"/>
          <w:rPrChange w:id="843" w:author="L Reuben" w:date="2021-02-17T16:56:00Z">
            <w:rPr>
              <w:rFonts w:ascii="宋体" w:hAnsi="宋体" w:hint="eastAsia"/>
            </w:rPr>
          </w:rPrChange>
        </w:rPr>
        <w:t>信号不仅包括</w:t>
      </w:r>
      <w:r w:rsidR="00C57643" w:rsidRPr="0090373B">
        <w:rPr>
          <w:rFonts w:ascii="宋体" w:hAnsi="宋体" w:hint="eastAsia"/>
          <w:strike/>
          <w:color w:val="FF0000"/>
          <w:rPrChange w:id="844" w:author="L Reuben" w:date="2021-02-17T16:56:00Z">
            <w:rPr>
              <w:rFonts w:ascii="宋体" w:hAnsi="宋体" w:hint="eastAsia"/>
            </w:rPr>
          </w:rPrChange>
        </w:rPr>
        <w:t>天线喇叭</w:t>
      </w:r>
      <w:r w:rsidR="00C25800" w:rsidRPr="0090373B">
        <w:rPr>
          <w:rFonts w:ascii="宋体" w:hAnsi="宋体" w:hint="eastAsia"/>
          <w:strike/>
          <w:color w:val="FF0000"/>
          <w:rPrChange w:id="845" w:author="L Reuben" w:date="2021-02-17T16:56:00Z">
            <w:rPr>
              <w:rFonts w:ascii="宋体" w:hAnsi="宋体" w:hint="eastAsia"/>
            </w:rPr>
          </w:rPrChange>
        </w:rPr>
        <w:t>直接接收到的信号，还包含卫星表面反射的</w:t>
      </w:r>
      <w:r w:rsidR="00C57643" w:rsidRPr="0090373B">
        <w:rPr>
          <w:rFonts w:ascii="宋体" w:hAnsi="宋体" w:hint="eastAsia"/>
          <w:strike/>
          <w:color w:val="FF0000"/>
          <w:rPrChange w:id="846" w:author="L Reuben" w:date="2021-02-17T16:56:00Z">
            <w:rPr>
              <w:rFonts w:ascii="宋体" w:hAnsi="宋体" w:hint="eastAsia"/>
            </w:rPr>
          </w:rPrChange>
        </w:rPr>
        <w:t>二次信号</w:t>
      </w:r>
      <w:r w:rsidR="00C25800" w:rsidRPr="0090373B">
        <w:rPr>
          <w:rFonts w:ascii="宋体" w:hAnsi="宋体" w:hint="eastAsia"/>
          <w:strike/>
          <w:color w:val="FF0000"/>
          <w:rPrChange w:id="847" w:author="L Reuben" w:date="2021-02-17T16:56:00Z">
            <w:rPr>
              <w:rFonts w:ascii="宋体" w:hAnsi="宋体" w:hint="eastAsia"/>
            </w:rPr>
          </w:rPrChange>
        </w:rPr>
        <w:t>，</w:t>
      </w:r>
      <w:r w:rsidR="00736275" w:rsidRPr="0090373B">
        <w:rPr>
          <w:rFonts w:ascii="宋体" w:hAnsi="宋体" w:hint="eastAsia"/>
          <w:strike/>
          <w:color w:val="FF0000"/>
          <w:rPrChange w:id="848" w:author="L Reuben" w:date="2021-02-17T16:56:00Z">
            <w:rPr>
              <w:rFonts w:ascii="宋体" w:hAnsi="宋体" w:hint="eastAsia"/>
            </w:rPr>
          </w:rPrChange>
        </w:rPr>
        <w:t>也会影响微波相位</w:t>
      </w:r>
      <w:r w:rsidR="00C25800" w:rsidRPr="0090373B">
        <w:rPr>
          <w:rFonts w:ascii="宋体" w:hAnsi="宋体" w:hint="eastAsia"/>
          <w:strike/>
          <w:color w:val="FF0000"/>
          <w:rPrChange w:id="849" w:author="L Reuben" w:date="2021-02-17T16:56:00Z">
            <w:rPr>
              <w:rFonts w:ascii="宋体" w:hAnsi="宋体" w:hint="eastAsia"/>
            </w:rPr>
          </w:rPrChange>
        </w:rPr>
        <w:t>。此外，</w:t>
      </w:r>
      <w:r w:rsidR="00E944A9" w:rsidRPr="0090373B">
        <w:rPr>
          <w:rFonts w:ascii="宋体" w:hAnsi="宋体" w:hint="eastAsia"/>
          <w:strike/>
          <w:color w:val="FF0000"/>
          <w:rPrChange w:id="850" w:author="L Reuben" w:date="2021-02-17T16:56:00Z">
            <w:rPr>
              <w:rFonts w:ascii="宋体" w:hAnsi="宋体" w:hint="eastAsia"/>
            </w:rPr>
          </w:rPrChange>
        </w:rPr>
        <w:t>还存在模数转换与相位采集等环节造成的相位噪声</w:t>
      </w:r>
      <w:r w:rsidR="00C25800" w:rsidRPr="0090373B">
        <w:rPr>
          <w:rFonts w:ascii="宋体" w:hAnsi="宋体" w:hint="eastAsia"/>
          <w:strike/>
          <w:color w:val="FF0000"/>
          <w:rPrChange w:id="851" w:author="L Reuben" w:date="2021-02-17T16:56:00Z">
            <w:rPr>
              <w:rFonts w:ascii="宋体" w:hAnsi="宋体" w:hint="eastAsia"/>
            </w:rPr>
          </w:rPrChange>
        </w:rPr>
        <w:t>。</w:t>
      </w:r>
    </w:p>
    <w:p w14:paraId="395C54B5" w14:textId="5AE709D9" w:rsidR="0090373B" w:rsidRPr="00B40176" w:rsidDel="00B40176" w:rsidRDefault="00B40176" w:rsidP="006F297E">
      <w:pPr>
        <w:ind w:firstLine="420"/>
        <w:rPr>
          <w:del w:id="852" w:author="L Reuben" w:date="2021-02-17T16:58:00Z"/>
          <w:rFonts w:ascii="宋体" w:hAnsi="宋体"/>
          <w:color w:val="4472C4" w:themeColor="accent1"/>
          <w:rPrChange w:id="853" w:author="L Reuben" w:date="2021-02-17T16:58:00Z">
            <w:rPr>
              <w:del w:id="854" w:author="L Reuben" w:date="2021-02-17T16:58:00Z"/>
              <w:rFonts w:ascii="宋体" w:hAnsi="宋体"/>
              <w:strike/>
            </w:rPr>
          </w:rPrChange>
        </w:rPr>
      </w:pPr>
      <w:ins w:id="855" w:author="L Reuben" w:date="2021-02-17T16:58:00Z">
        <w:r w:rsidRPr="00B40176">
          <w:rPr>
            <w:rFonts w:ascii="宋体" w:hAnsi="宋体" w:hint="eastAsia"/>
            <w:color w:val="4472C4" w:themeColor="accent1"/>
            <w:rPrChange w:id="856" w:author="L Reuben" w:date="2021-02-17T16:58:00Z">
              <w:rPr>
                <w:rFonts w:ascii="宋体" w:hAnsi="宋体" w:hint="eastAsia"/>
                <w:strike/>
              </w:rPr>
            </w:rPrChange>
          </w:rPr>
          <w:t>低低卫</w:t>
        </w:r>
        <w:proofErr w:type="gramStart"/>
        <w:r w:rsidRPr="00B40176">
          <w:rPr>
            <w:rFonts w:ascii="宋体" w:hAnsi="宋体" w:hint="eastAsia"/>
            <w:color w:val="4472C4" w:themeColor="accent1"/>
            <w:rPrChange w:id="857" w:author="L Reuben" w:date="2021-02-17T16:58:00Z">
              <w:rPr>
                <w:rFonts w:ascii="宋体" w:hAnsi="宋体" w:hint="eastAsia"/>
                <w:strike/>
              </w:rPr>
            </w:rPrChange>
          </w:rPr>
          <w:t>卫</w:t>
        </w:r>
        <w:proofErr w:type="gramEnd"/>
        <w:r w:rsidRPr="00B40176">
          <w:rPr>
            <w:rFonts w:ascii="宋体" w:hAnsi="宋体" w:hint="eastAsia"/>
            <w:color w:val="4472C4" w:themeColor="accent1"/>
            <w:rPrChange w:id="858" w:author="L Reuben" w:date="2021-02-17T16:58:00Z">
              <w:rPr>
                <w:rFonts w:ascii="宋体" w:hAnsi="宋体" w:hint="eastAsia"/>
                <w:strike/>
              </w:rPr>
            </w:rPrChange>
          </w:rPr>
          <w:t>跟踪重力卫星的星间高精度微波相位测量的目的是测量双星间的</w:t>
        </w:r>
      </w:ins>
      <w:ins w:id="859" w:author="L Reuben" w:date="2021-02-17T16:59:00Z">
        <w:r>
          <w:rPr>
            <w:rFonts w:ascii="宋体" w:hAnsi="宋体" w:hint="eastAsia"/>
            <w:color w:val="4472C4" w:themeColor="accent1"/>
          </w:rPr>
          <w:t>有偏</w:t>
        </w:r>
      </w:ins>
      <w:ins w:id="860" w:author="L Reuben" w:date="2021-02-17T16:58:00Z">
        <w:r w:rsidRPr="00B40176">
          <w:rPr>
            <w:rFonts w:ascii="宋体" w:hAnsi="宋体" w:hint="eastAsia"/>
            <w:color w:val="4472C4" w:themeColor="accent1"/>
            <w:rPrChange w:id="861" w:author="L Reuben" w:date="2021-02-17T16:58:00Z">
              <w:rPr>
                <w:rFonts w:ascii="宋体" w:hAnsi="宋体" w:hint="eastAsia"/>
                <w:strike/>
              </w:rPr>
            </w:rPrChange>
          </w:rPr>
          <w:t>距离</w:t>
        </w:r>
      </w:ins>
      <w:ins w:id="862" w:author="L Reuben" w:date="2021-02-17T17:03:00Z">
        <w:r>
          <w:rPr>
            <w:rFonts w:ascii="宋体" w:hAnsi="宋体" w:hint="eastAsia"/>
            <w:color w:val="4472C4" w:themeColor="accent1"/>
          </w:rPr>
          <w:t>（</w:t>
        </w:r>
        <w:r w:rsidRPr="006E63FD">
          <w:rPr>
            <w:rFonts w:ascii="宋体" w:hAnsi="宋体" w:hint="eastAsia"/>
            <w:color w:val="4472C4" w:themeColor="accent1"/>
            <w:u w:val="single"/>
            <w:rPrChange w:id="863" w:author="L Reuben" w:date="2021-02-17T17:05:00Z">
              <w:rPr>
                <w:rFonts w:ascii="宋体" w:hAnsi="宋体" w:hint="eastAsia"/>
                <w:color w:val="4472C4" w:themeColor="accent1"/>
              </w:rPr>
            </w:rPrChange>
          </w:rPr>
          <w:t>张兴福，</w:t>
        </w:r>
        <w:r w:rsidRPr="006E63FD">
          <w:rPr>
            <w:rFonts w:ascii="宋体" w:hAnsi="宋体"/>
            <w:color w:val="4472C4" w:themeColor="accent1"/>
            <w:u w:val="single"/>
            <w:rPrChange w:id="864" w:author="L Reuben" w:date="2021-02-17T17:05:00Z">
              <w:rPr>
                <w:rFonts w:ascii="宋体" w:hAnsi="宋体"/>
                <w:color w:val="4472C4" w:themeColor="accent1"/>
              </w:rPr>
            </w:rPrChange>
          </w:rPr>
          <w:t>2007</w:t>
        </w:r>
        <w:r w:rsidRPr="006E63FD">
          <w:rPr>
            <w:rFonts w:ascii="宋体" w:hAnsi="宋体" w:hint="eastAsia"/>
            <w:color w:val="4472C4" w:themeColor="accent1"/>
            <w:u w:val="single"/>
            <w:rPrChange w:id="865" w:author="L Reuben" w:date="2021-02-17T17:05:00Z">
              <w:rPr>
                <w:rFonts w:ascii="宋体" w:hAnsi="宋体" w:hint="eastAsia"/>
                <w:color w:val="4472C4" w:themeColor="accent1"/>
              </w:rPr>
            </w:rPrChange>
          </w:rPr>
          <w:t>翻译为有偏距离，同时其博士论文将</w:t>
        </w:r>
      </w:ins>
      <w:ins w:id="866" w:author="L Reuben" w:date="2021-02-17T17:04:00Z">
        <w:r w:rsidRPr="006E63FD">
          <w:rPr>
            <w:rFonts w:ascii="宋体" w:hAnsi="宋体"/>
            <w:color w:val="4472C4" w:themeColor="accent1"/>
            <w:u w:val="single"/>
            <w:rPrChange w:id="867" w:author="L Reuben" w:date="2021-02-17T17:05:00Z">
              <w:rPr>
                <w:rFonts w:ascii="宋体" w:hAnsi="宋体"/>
                <w:color w:val="4472C4" w:themeColor="accent1"/>
              </w:rPr>
            </w:rPrChange>
          </w:rPr>
          <w:t>low-low satellite-to-satellite</w:t>
        </w:r>
      </w:ins>
      <w:ins w:id="868" w:author="L Reuben" w:date="2021-02-17T17:05:00Z">
        <w:r w:rsidR="006E63FD">
          <w:rPr>
            <w:rFonts w:ascii="宋体" w:hAnsi="宋体"/>
            <w:color w:val="4472C4" w:themeColor="accent1"/>
            <w:u w:val="single"/>
          </w:rPr>
          <w:t xml:space="preserve"> </w:t>
        </w:r>
        <w:r w:rsidR="006E63FD">
          <w:rPr>
            <w:rFonts w:ascii="宋体" w:hAnsi="宋体" w:hint="eastAsia"/>
            <w:color w:val="4472C4" w:themeColor="accent1"/>
            <w:u w:val="single"/>
          </w:rPr>
          <w:t>tracking</w:t>
        </w:r>
      </w:ins>
      <w:ins w:id="869" w:author="L Reuben" w:date="2021-02-17T17:04:00Z">
        <w:r w:rsidRPr="006E63FD">
          <w:rPr>
            <w:rFonts w:ascii="宋体" w:hAnsi="宋体" w:hint="eastAsia"/>
            <w:color w:val="4472C4" w:themeColor="accent1"/>
            <w:u w:val="single"/>
            <w:rPrChange w:id="870" w:author="L Reuben" w:date="2021-02-17T17:05:00Z">
              <w:rPr>
                <w:rFonts w:ascii="宋体" w:hAnsi="宋体" w:hint="eastAsia"/>
                <w:color w:val="4472C4" w:themeColor="accent1"/>
              </w:rPr>
            </w:rPrChange>
          </w:rPr>
          <w:t>翻译为低轨卫星跟踪</w:t>
        </w:r>
      </w:ins>
      <w:ins w:id="871" w:author="L Reuben" w:date="2021-02-17T17:03:00Z">
        <w:r>
          <w:rPr>
            <w:rFonts w:ascii="宋体" w:hAnsi="宋体" w:hint="eastAsia"/>
            <w:color w:val="4472C4" w:themeColor="accent1"/>
          </w:rPr>
          <w:t>）</w:t>
        </w:r>
      </w:ins>
      <w:ins w:id="872" w:author="L Reuben" w:date="2021-02-17T16:58:00Z">
        <w:r w:rsidRPr="00B40176">
          <w:rPr>
            <w:rFonts w:ascii="宋体" w:hAnsi="宋体" w:hint="eastAsia"/>
            <w:color w:val="4472C4" w:themeColor="accent1"/>
            <w:rPrChange w:id="873" w:author="L Reuben" w:date="2021-02-17T16:58:00Z">
              <w:rPr>
                <w:rFonts w:ascii="宋体" w:hAnsi="宋体" w:hint="eastAsia"/>
                <w:strike/>
              </w:rPr>
            </w:rPrChange>
          </w:rPr>
          <w:t>，而其本身是</w:t>
        </w:r>
      </w:ins>
      <w:ins w:id="874" w:author="L Reuben" w:date="2021-02-17T17:02:00Z">
        <w:r>
          <w:rPr>
            <w:rFonts w:ascii="宋体" w:hAnsi="宋体" w:hint="eastAsia"/>
            <w:color w:val="4472C4" w:themeColor="accent1"/>
          </w:rPr>
          <w:t>通过外差干涉技术</w:t>
        </w:r>
      </w:ins>
      <w:ins w:id="875" w:author="L Reuben" w:date="2021-02-17T16:58:00Z">
        <w:r w:rsidRPr="00B40176">
          <w:rPr>
            <w:rFonts w:ascii="宋体" w:hAnsi="宋体" w:hint="eastAsia"/>
            <w:color w:val="4472C4" w:themeColor="accent1"/>
            <w:rPrChange w:id="876" w:author="L Reuben" w:date="2021-02-17T16:58:00Z">
              <w:rPr>
                <w:rFonts w:ascii="宋体" w:hAnsi="宋体" w:hint="eastAsia"/>
                <w:strike/>
              </w:rPr>
            </w:rPrChange>
          </w:rPr>
          <w:t>测量卫星接受的微波信号与本地参考信号之间的相位差。</w:t>
        </w:r>
      </w:ins>
      <w:ins w:id="877" w:author="L Reuben" w:date="2021-02-17T17:23:00Z">
        <w:r w:rsidR="00B00F2E">
          <w:rPr>
            <w:rFonts w:ascii="宋体" w:hAnsi="宋体" w:hint="eastAsia"/>
            <w:color w:val="4472C4" w:themeColor="accent1"/>
          </w:rPr>
          <w:t>带有整数模糊数</w:t>
        </w:r>
        <w:r w:rsidR="00A353AB">
          <w:rPr>
            <w:rFonts w:ascii="宋体" w:hAnsi="宋体" w:hint="eastAsia"/>
            <w:color w:val="4472C4" w:themeColor="accent1"/>
          </w:rPr>
          <w:t>的</w:t>
        </w:r>
      </w:ins>
      <w:ins w:id="878" w:author="L Reuben" w:date="2021-02-17T17:05:00Z">
        <w:r w:rsidR="00A12E65">
          <w:rPr>
            <w:rFonts w:ascii="宋体" w:hAnsi="宋体" w:hint="eastAsia"/>
            <w:color w:val="4472C4" w:themeColor="accent1"/>
          </w:rPr>
          <w:t>星间有偏星间距的主要</w:t>
        </w:r>
      </w:ins>
      <w:ins w:id="879" w:author="L Reuben" w:date="2021-02-17T17:06:00Z">
        <w:r w:rsidR="00A12E65">
          <w:rPr>
            <w:rFonts w:ascii="宋体" w:hAnsi="宋体" w:hint="eastAsia"/>
            <w:color w:val="4472C4" w:themeColor="accent1"/>
          </w:rPr>
          <w:t>噪声为载波</w:t>
        </w:r>
      </w:ins>
      <w:ins w:id="880" w:author="L Reuben" w:date="2021-02-17T17:07:00Z">
        <w:r w:rsidR="00556187">
          <w:rPr>
            <w:rFonts w:ascii="宋体" w:hAnsi="宋体" w:hint="eastAsia"/>
            <w:color w:val="4472C4" w:themeColor="accent1"/>
          </w:rPr>
          <w:t>信号频率</w:t>
        </w:r>
      </w:ins>
      <w:ins w:id="881" w:author="L Reuben" w:date="2021-02-19T19:21:00Z">
        <w:r w:rsidR="00E35DA3">
          <w:rPr>
            <w:rFonts w:ascii="宋体" w:hAnsi="宋体" w:hint="eastAsia"/>
            <w:color w:val="4472C4" w:themeColor="accent1"/>
          </w:rPr>
          <w:t>噪声</w:t>
        </w:r>
      </w:ins>
      <w:ins w:id="882" w:author="L Reuben" w:date="2021-02-17T17:08:00Z">
        <w:r w:rsidR="00556187">
          <w:rPr>
            <w:rFonts w:ascii="宋体" w:hAnsi="宋体" w:hint="eastAsia"/>
            <w:color w:val="4472C4" w:themeColor="accent1"/>
          </w:rPr>
          <w:t>导致的相位噪声、</w:t>
        </w:r>
      </w:ins>
      <w:ins w:id="883" w:author="L Reuben" w:date="2021-02-17T17:09:00Z">
        <w:r w:rsidR="00556187">
          <w:rPr>
            <w:rFonts w:ascii="宋体" w:hAnsi="宋体" w:hint="eastAsia"/>
            <w:color w:val="4472C4" w:themeColor="accent1"/>
          </w:rPr>
          <w:t>双星超稳振子不同步引起的时钟偏移噪声、</w:t>
        </w:r>
      </w:ins>
      <w:ins w:id="884" w:author="L Reuben" w:date="2021-02-17T17:10:00Z">
        <w:r w:rsidR="00556187">
          <w:rPr>
            <w:rFonts w:ascii="宋体" w:hAnsi="宋体" w:hint="eastAsia"/>
            <w:color w:val="4472C4" w:themeColor="accent1"/>
          </w:rPr>
          <w:t>微波空间传播介质引起的电离层噪声、卫星表面反射微波信号引起的</w:t>
        </w:r>
      </w:ins>
      <w:ins w:id="885" w:author="L Reuben" w:date="2021-02-17T17:11:00Z">
        <w:r w:rsidR="00556187">
          <w:rPr>
            <w:rFonts w:ascii="宋体" w:hAnsi="宋体" w:hint="eastAsia"/>
            <w:color w:val="4472C4" w:themeColor="accent1"/>
          </w:rPr>
          <w:t>多径噪声</w:t>
        </w:r>
      </w:ins>
    </w:p>
    <w:p w14:paraId="60DBF5F1" w14:textId="3EB465CA" w:rsidR="00B40176" w:rsidRPr="0090373B" w:rsidRDefault="00556187" w:rsidP="00314498">
      <w:pPr>
        <w:ind w:firstLine="420"/>
        <w:rPr>
          <w:ins w:id="886" w:author="L Reuben" w:date="2021-02-17T16:58:00Z"/>
          <w:rFonts w:ascii="宋体" w:hAnsi="宋体"/>
          <w:color w:val="4472C4" w:themeColor="accent1"/>
          <w:rPrChange w:id="887" w:author="L Reuben" w:date="2021-02-17T16:56:00Z">
            <w:rPr>
              <w:ins w:id="888" w:author="L Reuben" w:date="2021-02-17T16:58:00Z"/>
              <w:rFonts w:ascii="宋体" w:hAnsi="宋体"/>
            </w:rPr>
          </w:rPrChange>
        </w:rPr>
      </w:pPr>
      <w:ins w:id="889" w:author="L Reuben" w:date="2021-02-17T17:11:00Z">
        <w:r>
          <w:rPr>
            <w:rFonts w:ascii="宋体" w:hAnsi="宋体" w:hint="eastAsia"/>
            <w:color w:val="4472C4" w:themeColor="accent1"/>
          </w:rPr>
          <w:t>与模数转换等环节引入的</w:t>
        </w:r>
      </w:ins>
      <w:ins w:id="890" w:author="L Reuben" w:date="2021-02-19T19:21:00Z">
        <w:r w:rsidR="00D14250">
          <w:rPr>
            <w:rFonts w:ascii="宋体" w:hAnsi="宋体" w:hint="eastAsia"/>
            <w:color w:val="4472C4" w:themeColor="accent1"/>
          </w:rPr>
          <w:t>系统</w:t>
        </w:r>
      </w:ins>
      <w:ins w:id="891" w:author="L Reuben" w:date="2021-02-17T17:11:00Z">
        <w:r>
          <w:rPr>
            <w:rFonts w:ascii="宋体" w:hAnsi="宋体" w:hint="eastAsia"/>
            <w:color w:val="4472C4" w:themeColor="accent1"/>
          </w:rPr>
          <w:t>噪声</w:t>
        </w:r>
      </w:ins>
      <w:ins w:id="892" w:author="L Reuben" w:date="2021-02-17T17:12:00Z">
        <w:r>
          <w:rPr>
            <w:rFonts w:ascii="宋体" w:hAnsi="宋体" w:hint="eastAsia"/>
            <w:color w:val="4472C4" w:themeColor="accent1"/>
          </w:rPr>
          <w:t>等。</w:t>
        </w:r>
      </w:ins>
    </w:p>
    <w:p w14:paraId="1BD0FFD6" w14:textId="64CBB057" w:rsidR="00BC53AE" w:rsidRDefault="00BC53AE" w:rsidP="006F297E">
      <w:pPr>
        <w:ind w:firstLine="420"/>
        <w:rPr>
          <w:rFonts w:ascii="宋体" w:hAnsi="宋体"/>
        </w:rPr>
      </w:pPr>
      <w:r w:rsidRPr="00BC53AE">
        <w:rPr>
          <w:rFonts w:ascii="宋体" w:hAnsi="宋体" w:hint="eastAsia"/>
        </w:rPr>
        <w:t>为</w:t>
      </w:r>
      <w:r w:rsidRPr="00AF5A41">
        <w:rPr>
          <w:rFonts w:hint="eastAsia"/>
        </w:rPr>
        <w:t>最大限度消除</w:t>
      </w:r>
      <w:ins w:id="893" w:author="L Reuben" w:date="2021-02-17T17:12:00Z">
        <w:r w:rsidR="00444F08">
          <w:rPr>
            <w:rFonts w:hint="eastAsia"/>
          </w:rPr>
          <w:t>载波</w:t>
        </w:r>
      </w:ins>
      <w:del w:id="894" w:author="L Reuben" w:date="2021-02-17T17:12:00Z">
        <w:r w:rsidRPr="00AF5A41" w:rsidDel="00444F08">
          <w:rPr>
            <w:rFonts w:hint="eastAsia"/>
          </w:rPr>
          <w:delText>超稳</w:delText>
        </w:r>
        <w:r w:rsidR="00AD1AD7" w:rsidRPr="00AF5A41" w:rsidDel="00444F08">
          <w:rPr>
            <w:rFonts w:hint="eastAsia"/>
          </w:rPr>
          <w:delText>振子</w:delText>
        </w:r>
      </w:del>
      <w:r w:rsidRPr="00AF5A41">
        <w:rPr>
          <w:rFonts w:hint="eastAsia"/>
        </w:rPr>
        <w:t>频率不稳定引起的</w:t>
      </w:r>
      <w:r w:rsidR="00AB0811" w:rsidRPr="00AF5A41">
        <w:rPr>
          <w:rFonts w:hint="eastAsia"/>
        </w:rPr>
        <w:t>星</w:t>
      </w:r>
      <w:r w:rsidRPr="00AF5A41">
        <w:rPr>
          <w:rFonts w:hint="eastAsia"/>
        </w:rPr>
        <w:t>间</w:t>
      </w:r>
      <w:r w:rsidR="00ED78C1" w:rsidRPr="00AF5A41">
        <w:rPr>
          <w:rFonts w:hint="eastAsia"/>
        </w:rPr>
        <w:t>相位</w:t>
      </w:r>
      <w:r w:rsidRPr="00AF5A41">
        <w:rPr>
          <w:rFonts w:hint="eastAsia"/>
        </w:rPr>
        <w:t>测量</w:t>
      </w:r>
      <w:ins w:id="895" w:author="L Reuben" w:date="2021-02-17T17:12:00Z">
        <w:r w:rsidR="00072089">
          <w:rPr>
            <w:rFonts w:hint="eastAsia"/>
          </w:rPr>
          <w:t>噪声</w:t>
        </w:r>
      </w:ins>
      <w:del w:id="896" w:author="L Reuben" w:date="2021-02-17T17:12:00Z">
        <w:r w:rsidRPr="00AF5A41" w:rsidDel="00072089">
          <w:rPr>
            <w:rFonts w:hint="eastAsia"/>
          </w:rPr>
          <w:delText>误差</w:delText>
        </w:r>
      </w:del>
      <w:r w:rsidRPr="00AF5A41">
        <w:rPr>
          <w:rFonts w:hint="eastAsia"/>
        </w:rPr>
        <w:t>，</w:t>
      </w:r>
      <w:r w:rsidRPr="00AF5A41">
        <w:t>GRACE-FO</w:t>
      </w:r>
      <w:r w:rsidR="00706DBC">
        <w:rPr>
          <w:rFonts w:hint="eastAsia"/>
        </w:rPr>
        <w:t>卫星任务</w:t>
      </w:r>
      <w:r w:rsidRPr="00AF5A41">
        <w:t>采用</w:t>
      </w:r>
      <w:r w:rsidR="00AD1AD7" w:rsidRPr="00AF5A41">
        <w:t>双向单程</w:t>
      </w:r>
      <w:r w:rsidRPr="00AF5A41">
        <w:t>(Dual One-way, DOW)</w:t>
      </w:r>
      <w:r w:rsidRPr="00AF5A41">
        <w:t>测量模式。</w:t>
      </w:r>
      <w:r w:rsidRPr="00195059">
        <w:rPr>
          <w:rFonts w:hint="eastAsia"/>
          <w:strike/>
          <w:color w:val="FF0000"/>
          <w:rPrChange w:id="897" w:author="L Reuben" w:date="2021-02-17T17:25:00Z">
            <w:rPr>
              <w:rFonts w:hint="eastAsia"/>
            </w:rPr>
          </w:rPrChange>
        </w:rPr>
        <w:t>由于</w:t>
      </w:r>
      <w:r w:rsidRPr="00195059">
        <w:rPr>
          <w:strike/>
          <w:color w:val="FF0000"/>
          <w:rPrChange w:id="898" w:author="L Reuben" w:date="2021-02-17T17:25:00Z">
            <w:rPr/>
          </w:rPrChange>
        </w:rPr>
        <w:t>GRACE-FO</w:t>
      </w:r>
      <w:r w:rsidRPr="00195059">
        <w:rPr>
          <w:rFonts w:hint="eastAsia"/>
          <w:strike/>
          <w:color w:val="FF0000"/>
          <w:rPrChange w:id="899" w:author="L Reuben" w:date="2021-02-17T17:25:00Z">
            <w:rPr>
              <w:rFonts w:hint="eastAsia"/>
            </w:rPr>
          </w:rPrChange>
        </w:rPr>
        <w:t>双星的相位测量值包含近乎相同的</w:t>
      </w:r>
      <w:r w:rsidR="001715C9" w:rsidRPr="00195059">
        <w:rPr>
          <w:rFonts w:hint="eastAsia"/>
          <w:strike/>
          <w:color w:val="FF0000"/>
          <w:rPrChange w:id="900" w:author="L Reuben" w:date="2021-02-17T17:25:00Z">
            <w:rPr>
              <w:rFonts w:hint="eastAsia"/>
            </w:rPr>
          </w:rPrChange>
        </w:rPr>
        <w:t>由</w:t>
      </w:r>
      <w:r w:rsidR="00AD1AD7" w:rsidRPr="00195059">
        <w:rPr>
          <w:rFonts w:hint="eastAsia"/>
          <w:strike/>
          <w:color w:val="FF0000"/>
          <w:rPrChange w:id="901" w:author="L Reuben" w:date="2021-02-17T17:25:00Z">
            <w:rPr>
              <w:rFonts w:hint="eastAsia"/>
            </w:rPr>
          </w:rPrChange>
        </w:rPr>
        <w:t>振子</w:t>
      </w:r>
      <w:r w:rsidRPr="00195059">
        <w:rPr>
          <w:rFonts w:hint="eastAsia"/>
          <w:strike/>
          <w:color w:val="FF0000"/>
          <w:rPrChange w:id="902" w:author="L Reuben" w:date="2021-02-17T17:25:00Z">
            <w:rPr>
              <w:rFonts w:hint="eastAsia"/>
            </w:rPr>
          </w:rPrChange>
        </w:rPr>
        <w:t>频率不稳定性引起的噪声，因而采用</w:t>
      </w:r>
      <w:r w:rsidR="00AD1AD7" w:rsidRPr="00195059">
        <w:rPr>
          <w:rFonts w:hint="eastAsia"/>
          <w:strike/>
          <w:color w:val="FF0000"/>
          <w:rPrChange w:id="903" w:author="L Reuben" w:date="2021-02-17T17:25:00Z">
            <w:rPr>
              <w:rFonts w:hint="eastAsia"/>
            </w:rPr>
          </w:rPrChange>
        </w:rPr>
        <w:t>双向单程</w:t>
      </w:r>
      <w:r w:rsidRPr="00195059">
        <w:rPr>
          <w:rFonts w:hint="eastAsia"/>
          <w:strike/>
          <w:color w:val="FF0000"/>
          <w:rPrChange w:id="904" w:author="L Reuben" w:date="2021-02-17T17:25:00Z">
            <w:rPr>
              <w:rFonts w:hint="eastAsia"/>
            </w:rPr>
          </w:rPrChange>
        </w:rPr>
        <w:t>测量模式可以抵消</w:t>
      </w:r>
      <w:r w:rsidR="00AD1AD7" w:rsidRPr="00195059">
        <w:rPr>
          <w:rFonts w:hint="eastAsia"/>
          <w:strike/>
          <w:color w:val="FF0000"/>
          <w:rPrChange w:id="905" w:author="L Reuben" w:date="2021-02-17T17:25:00Z">
            <w:rPr>
              <w:rFonts w:hint="eastAsia"/>
            </w:rPr>
          </w:rPrChange>
        </w:rPr>
        <w:t>振子</w:t>
      </w:r>
      <w:r w:rsidRPr="00195059">
        <w:rPr>
          <w:rFonts w:hint="eastAsia"/>
          <w:strike/>
          <w:color w:val="FF0000"/>
          <w:rPrChange w:id="906" w:author="L Reuben" w:date="2021-02-17T17:25:00Z">
            <w:rPr>
              <w:rFonts w:hint="eastAsia"/>
            </w:rPr>
          </w:rPrChange>
        </w:rPr>
        <w:t>频率不稳定对</w:t>
      </w:r>
      <w:r w:rsidRPr="00195059">
        <w:rPr>
          <w:rFonts w:hint="eastAsia"/>
          <w:strike/>
          <w:color w:val="FF0000"/>
          <w:rPrChange w:id="907" w:author="L Reuben" w:date="2021-02-17T17:25:00Z">
            <w:rPr>
              <w:rFonts w:hint="eastAsia"/>
            </w:rPr>
          </w:rPrChange>
        </w:rPr>
        <w:lastRenderedPageBreak/>
        <w:t>有效信号的低频影响</w:t>
      </w:r>
      <w:r w:rsidR="00311B8B" w:rsidRPr="00195059">
        <w:rPr>
          <w:rFonts w:hint="eastAsia"/>
          <w:strike/>
          <w:color w:val="FF0000"/>
          <w:rPrChange w:id="908" w:author="L Reuben" w:date="2021-02-17T17:25:00Z">
            <w:rPr>
              <w:rFonts w:hint="eastAsia"/>
            </w:rPr>
          </w:rPrChange>
        </w:rPr>
        <w:t>。</w:t>
      </w:r>
      <w:r w:rsidR="00311B8B">
        <w:rPr>
          <w:rFonts w:hint="eastAsia"/>
        </w:rPr>
        <w:t>为消除星间</w:t>
      </w:r>
      <w:r w:rsidR="00B610E6">
        <w:rPr>
          <w:rFonts w:hint="eastAsia"/>
        </w:rPr>
        <w:t>微波</w:t>
      </w:r>
      <w:r w:rsidR="00311B8B">
        <w:rPr>
          <w:rFonts w:hint="eastAsia"/>
        </w:rPr>
        <w:t>相位测量中的电离层影响，</w:t>
      </w:r>
      <w:r w:rsidR="00D74744">
        <w:rPr>
          <w:rFonts w:hint="eastAsia"/>
        </w:rPr>
        <w:t>GRACE-FO</w:t>
      </w:r>
      <w:r w:rsidR="00311B8B">
        <w:rPr>
          <w:rFonts w:hint="eastAsia"/>
        </w:rPr>
        <w:t>采用</w:t>
      </w:r>
      <w:r w:rsidR="00311B8B">
        <w:rPr>
          <w:rFonts w:hint="eastAsia"/>
        </w:rPr>
        <w:t>K</w:t>
      </w:r>
      <w:r w:rsidR="00311B8B">
        <w:t>/K</w:t>
      </w:r>
      <w:r w:rsidR="00311B8B">
        <w:rPr>
          <w:rFonts w:hint="eastAsia"/>
        </w:rPr>
        <w:t>a</w:t>
      </w:r>
      <w:r w:rsidR="00311B8B">
        <w:rPr>
          <w:rFonts w:hint="eastAsia"/>
        </w:rPr>
        <w:t>双频段微波作为信号载波。</w:t>
      </w:r>
      <w:r w:rsidRPr="00AF5A41">
        <w:t>GRACE-FO</w:t>
      </w:r>
      <w:r w:rsidRPr="00AF5A41">
        <w:t>双星在某时刻</w:t>
      </w:r>
      <m:oMath>
        <m:r>
          <w:rPr>
            <w:rFonts w:ascii="Cambria Math" w:hAnsi="Cambria Math" w:hint="eastAsia"/>
          </w:rPr>
          <m:t>t</m:t>
        </m:r>
      </m:oMath>
      <w:r w:rsidRPr="00AF5A41">
        <w:t>的相位测量值可以表示</w:t>
      </w:r>
      <w:r w:rsidRPr="00AF5A41">
        <w:rPr>
          <w:rFonts w:hint="eastAsia"/>
        </w:rPr>
        <w:t>为以下形式</w:t>
      </w:r>
      <w:r w:rsidRPr="00AF5A41">
        <w:fldChar w:fldCharType="begin"/>
      </w:r>
      <w:r w:rsidRPr="00AF5A41">
        <w:instrText xml:space="preserve"> ADDIN ZOTERO_ITEM CSL_CITATION {"citationID":"6mqUDeSj","properties":{"formattedCitation":"(KIM, 2000)","plainCitation":"(KIM, 2000)","noteIndex":0},"citationItems":[{"id":149,"uris":["http://zotero.org/users/6467040/items/JYLRR7EE"],"uri":["http://zotero.org/users/6467040/items/JYLRR7EE"],"itemData":{"id":149,"type":"article-journal","language":"en","page":"289","title":"Simulation Study of A Low-Low Satellite-to-Satellite Tracking Mission","author":[{"family":"Kim","given":"Jeongrae"}],"issued":{"date-parts":[["2000"]]}}}],"schema":"https://github.com/citation-style-language/schema/raw/master/csl-citation.json"} </w:instrText>
      </w:r>
      <w:r w:rsidRPr="00AF5A41">
        <w:fldChar w:fldCharType="separate"/>
      </w:r>
      <w:r w:rsidRPr="00AF5A41">
        <w:t>(KIM, 2000)</w:t>
      </w:r>
      <w:r w:rsidRPr="00AF5A41">
        <w:fldChar w:fldCharType="end"/>
      </w:r>
      <w:r w:rsidRPr="00AF5A41">
        <w:rPr>
          <w:rFonts w:hint="eastAsia"/>
        </w:rPr>
        <w:t>。</w:t>
      </w:r>
    </w:p>
    <w:p w14:paraId="2FD31EF8" w14:textId="33A98887" w:rsidR="00BC53AE" w:rsidRDefault="00BC53AE" w:rsidP="00BC53AE">
      <w:pPr>
        <w:pStyle w:val="AMDisplayEquation"/>
        <w:ind w:left="210" w:right="210"/>
      </w:pPr>
      <w:r>
        <w:tab/>
      </w:r>
      <w:r w:rsidR="004A5B26" w:rsidRPr="004A5B26">
        <w:rPr>
          <w:position w:val="-11"/>
        </w:rPr>
        <w:object w:dxaOrig="6897" w:dyaOrig="329" w14:anchorId="76C4C5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4.75pt;height:16.35pt" o:ole="">
            <v:imagedata r:id="rId10" o:title=""/>
          </v:shape>
          <o:OLEObject Type="Embed" ProgID="Equation.AxMath" ShapeID="_x0000_i1025" DrawAspect="Content" ObjectID="_1694342222" r:id="rId11"/>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909" w:name="ZEqnNum335969"/>
      <w:r>
        <w:instrText>(</w:instrText>
      </w:r>
      <w:r w:rsidR="00D67130">
        <w:fldChar w:fldCharType="begin"/>
      </w:r>
      <w:r w:rsidR="00D67130">
        <w:instrText xml:space="preserve"> SEQ AMEqn \c \* Arabic \* </w:instrText>
      </w:r>
      <w:r w:rsidR="00D67130">
        <w:instrText xml:space="preserve">MERGEFORMAT </w:instrText>
      </w:r>
      <w:r w:rsidR="00D67130">
        <w:fldChar w:fldCharType="separate"/>
      </w:r>
      <w:r w:rsidR="00293D71">
        <w:rPr>
          <w:noProof/>
        </w:rPr>
        <w:instrText>1</w:instrText>
      </w:r>
      <w:r w:rsidR="00D67130">
        <w:rPr>
          <w:noProof/>
        </w:rPr>
        <w:fldChar w:fldCharType="end"/>
      </w:r>
      <w:r>
        <w:instrText>)</w:instrText>
      </w:r>
      <w:bookmarkEnd w:id="909"/>
      <w:r>
        <w:fldChar w:fldCharType="end"/>
      </w:r>
    </w:p>
    <w:p w14:paraId="57A48E9E" w14:textId="2700C42C" w:rsidR="00BC53AE" w:rsidRDefault="00BC53AE" w:rsidP="006F297E">
      <w:pPr>
        <w:ind w:firstLine="420"/>
        <w:rPr>
          <w:rFonts w:ascii="宋体" w:hAnsi="宋体"/>
        </w:rPr>
      </w:pPr>
      <w:r w:rsidRPr="00BC53AE">
        <w:rPr>
          <w:rFonts w:ascii="宋体" w:hAnsi="宋体" w:hint="eastAsia"/>
        </w:rPr>
        <w:t>其中，</w:t>
      </w:r>
      <m:oMath>
        <m:r>
          <w:rPr>
            <w:rFonts w:ascii="Cambria Math" w:hAnsi="Cambria Math" w:hint="eastAsia"/>
          </w:rPr>
          <m:t>t</m:t>
        </m:r>
      </m:oMath>
      <w:r w:rsidRPr="00BC53AE">
        <w:rPr>
          <w:rFonts w:ascii="宋体" w:hAnsi="宋体"/>
        </w:rPr>
        <w:t>表示标称信号接收时间，</w:t>
      </w:r>
      <m:oMath>
        <m:r>
          <m:rPr>
            <m:sty m:val="p"/>
          </m:rPr>
          <w:rPr>
            <w:rFonts w:ascii="Cambria Math" w:hAnsi="Cambria Math" w:hint="eastAsia"/>
          </w:rPr>
          <m:t>Δ</m:t>
        </m:r>
        <m:sSub>
          <m:sSubPr>
            <m:ctrlPr>
              <w:rPr>
                <w:rFonts w:ascii="Cambria Math" w:hAnsi="Cambria Math"/>
                <w:i/>
              </w:rPr>
            </m:ctrlPr>
          </m:sSubPr>
          <m:e>
            <m:r>
              <w:rPr>
                <w:rFonts w:ascii="Cambria Math" w:hAnsi="Cambria Math"/>
              </w:rPr>
              <m:t>t</m:t>
            </m:r>
          </m:e>
          <m:sub>
            <m:r>
              <w:rPr>
                <w:rFonts w:ascii="Cambria Math" w:hAnsi="Cambria Math"/>
              </w:rPr>
              <m:t>i</m:t>
            </m:r>
          </m:sub>
        </m:sSub>
      </m:oMath>
      <w:r w:rsidRPr="00BC53AE">
        <w:rPr>
          <w:rFonts w:ascii="宋体" w:hAnsi="宋体"/>
        </w:rPr>
        <w:t>表示第</w:t>
      </w:r>
      <m:oMath>
        <m:r>
          <w:rPr>
            <w:rFonts w:ascii="Cambria Math" w:hAnsi="Cambria Math"/>
          </w:rPr>
          <m:t>i</m:t>
        </m:r>
      </m:oMath>
      <w:r w:rsidRPr="00BC53AE">
        <w:rPr>
          <w:rFonts w:ascii="宋体" w:hAnsi="宋体"/>
        </w:rPr>
        <w:t>颗卫星的时间标签改正，即标称信号接受时间与实际信号接受时间的偏差，</w:t>
      </w:r>
      <m:oMath>
        <m:sSubSup>
          <m:sSubSupPr>
            <m:ctrlPr>
              <w:rPr>
                <w:rFonts w:ascii="Cambria Math" w:hAnsi="Cambria Math"/>
                <w:i/>
              </w:rPr>
            </m:ctrlPr>
          </m:sSubSupPr>
          <m:e>
            <m:r>
              <m:rPr>
                <m:sty m:val="p"/>
              </m:rPr>
              <w:rPr>
                <w:rFonts w:ascii="Cambria Math" w:hAnsi="Cambria Math"/>
              </w:rPr>
              <m:t>ϕ</m:t>
            </m:r>
            <m:ctrlPr>
              <w:rPr>
                <w:rFonts w:ascii="Cambria Math" w:hAnsi="Cambria Math"/>
              </w:rPr>
            </m:ctrlPr>
          </m:e>
          <m:sub>
            <m:r>
              <w:rPr>
                <w:rFonts w:ascii="Cambria Math" w:hAnsi="Cambria Math"/>
              </w:rPr>
              <m:t>i</m:t>
            </m:r>
          </m:sub>
          <m:sup>
            <m:r>
              <w:rPr>
                <w:rFonts w:ascii="Cambria Math" w:hAnsi="Cambria Math"/>
              </w:rPr>
              <m:t>j</m:t>
            </m:r>
          </m:sup>
        </m:sSubSup>
        <m:d>
          <m:dPr>
            <m:ctrlPr>
              <w:rPr>
                <w:rFonts w:ascii="Cambria Math" w:hAnsi="Cambria Math"/>
              </w:rPr>
            </m:ctrlPr>
          </m:dPr>
          <m:e>
            <m:r>
              <w:rPr>
                <w:rFonts w:ascii="Cambria Math" w:hAnsi="Cambria Math"/>
              </w:rPr>
              <m:t>t+</m:t>
            </m:r>
            <m:r>
              <m:rPr>
                <m:sty m:val="p"/>
              </m:rPr>
              <w:rPr>
                <w:rFonts w:ascii="Cambria Math" w:hAnsi="Cambria Math" w:hint="eastAsia"/>
              </w:rPr>
              <m:t>Δ</m:t>
            </m:r>
            <m:sSub>
              <m:sSubPr>
                <m:ctrlPr>
                  <w:rPr>
                    <w:rFonts w:ascii="Cambria Math" w:hAnsi="Cambria Math"/>
                    <w:i/>
                  </w:rPr>
                </m:ctrlPr>
              </m:sSubPr>
              <m:e>
                <m:r>
                  <w:rPr>
                    <w:rFonts w:ascii="Cambria Math" w:hAnsi="Cambria Math"/>
                  </w:rPr>
                  <m:t>t</m:t>
                </m:r>
              </m:e>
              <m:sub>
                <m:r>
                  <w:rPr>
                    <w:rFonts w:ascii="Cambria Math" w:hAnsi="Cambria Math"/>
                  </w:rPr>
                  <m:t>i</m:t>
                </m:r>
              </m:sub>
            </m:sSub>
            <m:ctrlPr>
              <w:rPr>
                <w:rFonts w:ascii="Cambria Math" w:hAnsi="Cambria Math"/>
                <w:i/>
              </w:rPr>
            </m:ctrlPr>
          </m:e>
        </m:d>
      </m:oMath>
      <w:r w:rsidRPr="00BC53AE">
        <w:rPr>
          <w:rFonts w:ascii="宋体" w:hAnsi="宋体"/>
        </w:rPr>
        <w:t>表示第</w:t>
      </w:r>
      <m:oMath>
        <m:r>
          <w:rPr>
            <w:rFonts w:ascii="Cambria Math" w:hAnsi="Cambria Math"/>
          </w:rPr>
          <m:t>i</m:t>
        </m:r>
      </m:oMath>
      <w:r w:rsidRPr="00BC53AE">
        <w:rPr>
          <w:rFonts w:ascii="宋体" w:hAnsi="宋体"/>
        </w:rPr>
        <w:t>颗卫星的差分相位测量值，</w:t>
      </w:r>
      <m:oMath>
        <m:sSub>
          <m:sSubPr>
            <m:ctrlPr>
              <w:rPr>
                <w:rFonts w:ascii="Cambria Math" w:hAnsi="Cambria Math"/>
              </w:rPr>
            </m:ctrlPr>
          </m:sSubPr>
          <m:e>
            <m:r>
              <m:rPr>
                <m:sty m:val="p"/>
              </m:rPr>
              <w:rPr>
                <w:rFonts w:ascii="Cambria Math" w:hAnsi="Cambria Math"/>
              </w:rPr>
              <m:t>ϕ</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t+</m:t>
            </m:r>
            <m:r>
              <m:rPr>
                <m:sty m:val="p"/>
              </m:rPr>
              <w:rPr>
                <w:rFonts w:ascii="Cambria Math" w:hAnsi="Cambria Math" w:hint="eastAsia"/>
              </w:rPr>
              <m:t>Δ</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i</m:t>
                </m:r>
              </m:sub>
            </m:sSub>
          </m:e>
        </m:d>
      </m:oMath>
      <w:r w:rsidRPr="00BC53AE">
        <w:rPr>
          <w:rFonts w:ascii="宋体" w:hAnsi="宋体"/>
        </w:rPr>
        <w:t>表示第</w:t>
      </w:r>
      <m:oMath>
        <m:r>
          <w:rPr>
            <w:rFonts w:ascii="Cambria Math" w:hAnsi="Cambria Math"/>
          </w:rPr>
          <m:t>i</m:t>
        </m:r>
      </m:oMath>
      <w:r w:rsidRPr="00BC53AE">
        <w:rPr>
          <w:rFonts w:ascii="宋体" w:hAnsi="宋体"/>
        </w:rPr>
        <w:t>颗卫星的本地</w:t>
      </w:r>
      <w:r w:rsidR="00A6356F">
        <w:rPr>
          <w:rFonts w:ascii="宋体" w:hAnsi="宋体" w:hint="eastAsia"/>
        </w:rPr>
        <w:t>参考</w:t>
      </w:r>
      <w:r w:rsidRPr="00BC53AE">
        <w:rPr>
          <w:rFonts w:ascii="宋体" w:hAnsi="宋体"/>
        </w:rPr>
        <w:t>信号相位，</w:t>
      </w:r>
      <m:oMath>
        <m:sSup>
          <m:sSupPr>
            <m:ctrlPr>
              <w:rPr>
                <w:rFonts w:ascii="Cambria Math" w:hAnsi="Cambria Math"/>
                <w:i/>
              </w:rPr>
            </m:ctrlPr>
          </m:sSupPr>
          <m:e>
            <m:r>
              <m:rPr>
                <m:sty m:val="p"/>
              </m:rPr>
              <w:rPr>
                <w:rFonts w:ascii="Cambria Math" w:hAnsi="Cambria Math"/>
              </w:rPr>
              <m:t>ϕ</m:t>
            </m:r>
            <m:ctrlPr>
              <w:rPr>
                <w:rFonts w:ascii="Cambria Math" w:hAnsi="Cambria Math"/>
              </w:rPr>
            </m:ctrlPr>
          </m:e>
          <m:sup>
            <m:r>
              <m:rPr>
                <m:sty m:val="p"/>
              </m:rPr>
              <w:rPr>
                <w:rFonts w:ascii="Cambria Math" w:hAnsi="Cambria Math"/>
              </w:rPr>
              <m:t>j</m:t>
            </m:r>
          </m:sup>
        </m:sSup>
        <m:d>
          <m:dPr>
            <m:ctrlPr>
              <w:rPr>
                <w:rFonts w:ascii="Cambria Math" w:hAnsi="Cambria Math"/>
              </w:rPr>
            </m:ctrlPr>
          </m:dPr>
          <m:e>
            <m:r>
              <m:rPr>
                <m:sty m:val="p"/>
              </m:rPr>
              <w:rPr>
                <w:rFonts w:ascii="Cambria Math" w:hAnsi="Cambria Math"/>
              </w:rPr>
              <m:t>t</m:t>
            </m:r>
            <m:r>
              <w:rPr>
                <w:rFonts w:ascii="Cambria Math" w:hAnsi="Cambria Math"/>
              </w:rPr>
              <m:t>+</m:t>
            </m:r>
            <m:r>
              <m:rPr>
                <m:sty m:val="p"/>
              </m:rPr>
              <w:rPr>
                <w:rFonts w:ascii="Cambria Math" w:hAnsi="Cambria Math" w:hint="eastAsia"/>
              </w:rPr>
              <m:t>Δ</m:t>
            </m:r>
            <m:sSub>
              <m:sSubPr>
                <m:ctrlPr>
                  <w:rPr>
                    <w:rFonts w:ascii="Cambria Math" w:hAnsi="Cambria Math"/>
                    <w:i/>
                  </w:rPr>
                </m:ctrlPr>
              </m:sSubPr>
              <m:e>
                <m:r>
                  <m:rPr>
                    <m:sty m:val="p"/>
                  </m:rPr>
                  <w:rPr>
                    <w:rFonts w:ascii="Cambria Math" w:hAnsi="Cambria Math"/>
                  </w:rPr>
                  <m:t>t</m:t>
                </m:r>
                <m:ctrlPr>
                  <w:rPr>
                    <w:rFonts w:ascii="Cambria Math" w:hAnsi="Cambria Math"/>
                  </w:rPr>
                </m:ctrlPr>
              </m:e>
              <m:sub>
                <m:r>
                  <m:rPr>
                    <m:sty m:val="p"/>
                  </m:rPr>
                  <w:rPr>
                    <w:rFonts w:ascii="Cambria Math" w:hAnsi="Cambria Math"/>
                  </w:rPr>
                  <m:t>i</m:t>
                </m:r>
              </m:sub>
            </m:sSub>
            <m:ctrlPr>
              <w:rPr>
                <w:rFonts w:ascii="Cambria Math" w:hAnsi="Cambria Math"/>
                <w:i/>
              </w:rPr>
            </m:ctrlPr>
          </m:e>
        </m:d>
      </m:oMath>
      <w:r w:rsidRPr="00BC53AE">
        <w:rPr>
          <w:rFonts w:ascii="宋体" w:hAnsi="宋体"/>
        </w:rPr>
        <w:t>表示第</w:t>
      </w:r>
      <m:oMath>
        <m:r>
          <w:rPr>
            <w:rFonts w:ascii="Cambria Math" w:hAnsi="Cambria Math"/>
          </w:rPr>
          <m:t>i</m:t>
        </m:r>
      </m:oMath>
      <w:r w:rsidRPr="00BC53AE">
        <w:rPr>
          <w:rFonts w:ascii="宋体" w:hAnsi="宋体"/>
        </w:rPr>
        <w:t>颗卫星接收到的由第</w:t>
      </w:r>
      <m:oMath>
        <m:r>
          <w:rPr>
            <w:rFonts w:ascii="Cambria Math" w:hAnsi="Cambria Math"/>
          </w:rPr>
          <m:t>j</m:t>
        </m:r>
      </m:oMath>
      <w:r w:rsidRPr="00BC53AE">
        <w:rPr>
          <w:rFonts w:ascii="宋体" w:hAnsi="宋体"/>
        </w:rPr>
        <w:t>颗卫星发生的信号相位</w:t>
      </w:r>
      <w:r w:rsidR="00FC6797">
        <w:rPr>
          <w:rFonts w:ascii="宋体" w:hAnsi="宋体" w:hint="eastAsia"/>
        </w:rPr>
        <w:t>，</w:t>
      </w:r>
      <m:oMath>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j</m:t>
            </m:r>
          </m:sup>
        </m:sSubSup>
      </m:oMath>
      <w:r w:rsidR="00FC6797">
        <w:rPr>
          <w:rFonts w:ascii="宋体" w:hAnsi="宋体" w:hint="eastAsia"/>
        </w:rPr>
        <w:t>，</w:t>
      </w:r>
      <m:oMath>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j</m:t>
            </m:r>
          </m:sup>
        </m:sSubSup>
      </m:oMath>
      <w:r w:rsidR="00FC6797">
        <w:rPr>
          <w:rFonts w:ascii="宋体" w:hAnsi="宋体" w:hint="eastAsia"/>
        </w:rPr>
        <w:t>，</w:t>
      </w:r>
      <m:oMath>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j</m:t>
            </m:r>
          </m:sup>
        </m:sSubSup>
      </m:oMath>
      <w:r w:rsidR="00FC6797">
        <w:rPr>
          <w:rFonts w:ascii="宋体" w:hAnsi="宋体" w:hint="eastAsia"/>
        </w:rPr>
        <w:t>，</w:t>
      </w:r>
      <m:oMath>
        <m:sSubSup>
          <m:sSubSupPr>
            <m:ctrlPr>
              <w:rPr>
                <w:rFonts w:ascii="Cambria Math" w:hAnsi="Cambria Math"/>
                <w:i/>
              </w:rPr>
            </m:ctrlPr>
          </m:sSubSupPr>
          <m:e>
            <m:r>
              <m:rPr>
                <m:sty m:val="p"/>
              </m:rPr>
              <w:rPr>
                <w:rFonts w:ascii="Cambria Math" w:hAnsi="Cambria Math"/>
              </w:rPr>
              <m:t>ϵ</m:t>
            </m:r>
            <m:ctrlPr>
              <w:rPr>
                <w:rFonts w:ascii="Cambria Math" w:hAnsi="Cambria Math"/>
              </w:rPr>
            </m:ctrlPr>
          </m:e>
          <m:sub>
            <m:r>
              <w:rPr>
                <w:rFonts w:ascii="Cambria Math" w:hAnsi="Cambria Math"/>
              </w:rPr>
              <m:t>i</m:t>
            </m:r>
          </m:sub>
          <m:sup>
            <m:r>
              <w:rPr>
                <w:rFonts w:ascii="Cambria Math" w:hAnsi="Cambria Math"/>
              </w:rPr>
              <m:t>j</m:t>
            </m:r>
          </m:sup>
        </m:sSubSup>
      </m:oMath>
      <w:r w:rsidRPr="00BC53AE">
        <w:rPr>
          <w:rFonts w:ascii="宋体" w:hAnsi="宋体"/>
        </w:rPr>
        <w:t>表示第</w:t>
      </w:r>
      <m:oMath>
        <m:r>
          <w:rPr>
            <w:rFonts w:ascii="Cambria Math" w:hAnsi="Cambria Math"/>
          </w:rPr>
          <m:t>i</m:t>
        </m:r>
      </m:oMath>
      <w:r w:rsidRPr="00BC53AE">
        <w:rPr>
          <w:rFonts w:ascii="宋体" w:hAnsi="宋体"/>
        </w:rPr>
        <w:t>颗卫星相</w:t>
      </w:r>
      <w:r w:rsidRPr="00BC53AE">
        <w:rPr>
          <w:rFonts w:ascii="宋体" w:hAnsi="宋体" w:hint="eastAsia"/>
        </w:rPr>
        <w:t>位测量值的整数模糊数，电离层改正，由大气层和仪器等因素引起的测量</w:t>
      </w:r>
      <w:r w:rsidR="00AB5377">
        <w:rPr>
          <w:rFonts w:ascii="宋体" w:hAnsi="宋体" w:hint="eastAsia"/>
        </w:rPr>
        <w:t>噪声</w:t>
      </w:r>
      <w:r w:rsidRPr="00BC53AE">
        <w:rPr>
          <w:rFonts w:ascii="宋体" w:hAnsi="宋体" w:hint="eastAsia"/>
        </w:rPr>
        <w:t>与随机</w:t>
      </w:r>
      <w:r w:rsidR="00AB5377">
        <w:rPr>
          <w:rFonts w:ascii="宋体" w:hAnsi="宋体" w:hint="eastAsia"/>
        </w:rPr>
        <w:t>噪声</w:t>
      </w:r>
      <w:r w:rsidR="0063766D">
        <w:rPr>
          <w:rFonts w:ascii="宋体" w:hAnsi="宋体" w:hint="eastAsia"/>
        </w:rPr>
        <w:t>，相位单位为周</w:t>
      </w:r>
      <w:r w:rsidRPr="00BC53AE">
        <w:rPr>
          <w:rFonts w:ascii="宋体" w:hAnsi="宋体" w:hint="eastAsia"/>
        </w:rPr>
        <w:t>。</w:t>
      </w:r>
    </w:p>
    <w:p w14:paraId="5E84EC6E" w14:textId="0D96F8FD" w:rsidR="00384E0E" w:rsidRDefault="00D74744" w:rsidP="00384E0E">
      <w:pPr>
        <w:ind w:firstLine="420"/>
        <w:rPr>
          <w:rFonts w:ascii="宋体" w:hAnsi="宋体"/>
        </w:rPr>
      </w:pPr>
      <w:r>
        <w:rPr>
          <w:rFonts w:ascii="宋体" w:hAnsi="宋体" w:hint="eastAsia"/>
        </w:rPr>
        <w:t>GRACE-FO</w:t>
      </w:r>
      <w:r w:rsidR="00384E0E">
        <w:rPr>
          <w:rFonts w:ascii="宋体" w:hAnsi="宋体" w:hint="eastAsia"/>
        </w:rPr>
        <w:t>双星本地参考相位由</w:t>
      </w:r>
      <w:r w:rsidR="00384E0E" w:rsidRPr="00D02E68">
        <w:rPr>
          <w:rFonts w:ascii="宋体" w:hAnsi="宋体" w:hint="eastAsia"/>
          <w:strike/>
          <w:color w:val="FF0000"/>
          <w:rPrChange w:id="910" w:author="L Reuben" w:date="2021-02-17T17:14:00Z">
            <w:rPr>
              <w:rFonts w:ascii="宋体" w:hAnsi="宋体" w:hint="eastAsia"/>
            </w:rPr>
          </w:rPrChange>
        </w:rPr>
        <w:t>真</w:t>
      </w:r>
      <w:ins w:id="911" w:author="L Reuben" w:date="2021-02-17T17:14:00Z">
        <w:r w:rsidR="00D02E68" w:rsidRPr="00D02E68">
          <w:rPr>
            <w:rFonts w:ascii="宋体" w:hAnsi="宋体" w:hint="eastAsia"/>
            <w:color w:val="4472C4" w:themeColor="accent1"/>
            <w:rPrChange w:id="912" w:author="L Reuben" w:date="2021-02-17T17:14:00Z">
              <w:rPr>
                <w:rFonts w:ascii="宋体" w:hAnsi="宋体" w:hint="eastAsia"/>
                <w:strike/>
                <w:color w:val="FF0000"/>
              </w:rPr>
            </w:rPrChange>
          </w:rPr>
          <w:t>标称</w:t>
        </w:r>
      </w:ins>
      <w:r w:rsidR="00384E0E" w:rsidRPr="000F5E02">
        <w:rPr>
          <w:rFonts w:ascii="宋体" w:hAnsi="宋体" w:hint="eastAsia"/>
          <w:color w:val="FF0000"/>
          <w:rPrChange w:id="913" w:author="Peng Xu" w:date="2021-02-05T19:53:00Z">
            <w:rPr>
              <w:rFonts w:ascii="宋体" w:hAnsi="宋体" w:hint="eastAsia"/>
            </w:rPr>
          </w:rPrChange>
        </w:rPr>
        <w:t>参考相位</w:t>
      </w:r>
      <m:oMath>
        <m:acc>
          <m:accPr>
            <m:chr m:val="̅"/>
            <m:ctrlPr>
              <w:rPr>
                <w:rFonts w:ascii="Cambria Math" w:hAnsi="Cambria Math"/>
              </w:rPr>
            </m:ctrlPr>
          </m:accPr>
          <m:e>
            <m:r>
              <m:rPr>
                <m:sty m:val="p"/>
              </m:rPr>
              <w:rPr>
                <w:rFonts w:ascii="Cambria Math" w:hAnsi="Cambria Math"/>
              </w:rPr>
              <m:t>ϕ</m:t>
            </m:r>
          </m:e>
        </m:acc>
      </m:oMath>
      <w:r w:rsidR="00384E0E">
        <w:rPr>
          <w:rFonts w:ascii="宋体" w:hAnsi="宋体" w:hint="eastAsia"/>
        </w:rPr>
        <w:t>与由</w:t>
      </w:r>
      <w:ins w:id="914" w:author="L Reuben" w:date="2021-02-17T17:14:00Z">
        <w:r w:rsidR="00D02E68">
          <w:rPr>
            <w:rFonts w:ascii="宋体" w:hAnsi="宋体" w:hint="eastAsia"/>
          </w:rPr>
          <w:t>载波</w:t>
        </w:r>
      </w:ins>
      <w:del w:id="915" w:author="L Reuben" w:date="2021-02-17T17:14:00Z">
        <w:r w:rsidR="00384E0E" w:rsidDel="00D02E68">
          <w:rPr>
            <w:rFonts w:ascii="宋体" w:hAnsi="宋体" w:hint="eastAsia"/>
          </w:rPr>
          <w:delText>振子</w:delText>
        </w:r>
      </w:del>
      <w:r w:rsidR="00384E0E">
        <w:rPr>
          <w:rFonts w:ascii="宋体" w:hAnsi="宋体" w:hint="eastAsia"/>
        </w:rPr>
        <w:t>频率不稳定性引起的相位噪</w:t>
      </w:r>
      <w:r w:rsidR="00384E0E" w:rsidRPr="000B2054">
        <w:rPr>
          <w:rFonts w:ascii="宋体" w:hAnsi="宋体" w:hint="eastAsia"/>
        </w:rPr>
        <w:t>声</w:t>
      </w:r>
      <m:oMath>
        <m:r>
          <m:rPr>
            <m:sty m:val="p"/>
          </m:rPr>
          <w:rPr>
            <w:rFonts w:ascii="Cambria Math" w:hAnsi="Cambria Math"/>
            <w:color w:val="4472C4" w:themeColor="accent1"/>
            <w:rPrChange w:id="916" w:author="L Reuben" w:date="2021-02-19T17:35:00Z">
              <w:rPr>
                <w:rFonts w:ascii="Cambria Math" w:hAnsi="Cambria Math"/>
                <w:color w:val="FF0000"/>
              </w:rPr>
            </w:rPrChange>
          </w:rPr>
          <m:t>δ</m:t>
        </m:r>
        <m:r>
          <w:ins w:id="917" w:author="L Reuben" w:date="2021-02-17T17:13:00Z">
            <m:rPr>
              <m:sty m:val="p"/>
            </m:rPr>
            <w:rPr>
              <w:rFonts w:ascii="Cambria Math" w:hAnsi="Cambria Math"/>
              <w:color w:val="4472C4" w:themeColor="accent1"/>
              <w:rPrChange w:id="918" w:author="L Reuben" w:date="2021-02-19T17:35:00Z">
                <w:rPr>
                  <w:rFonts w:ascii="Cambria Math" w:hAnsi="Cambria Math"/>
                  <w:color w:val="FF0000"/>
                </w:rPr>
              </w:rPrChange>
            </w:rPr>
            <m:t xml:space="preserve"> </m:t>
          </w:ins>
        </m:r>
        <m:r>
          <m:rPr>
            <m:sty m:val="p"/>
          </m:rPr>
          <w:rPr>
            <w:rFonts w:ascii="Cambria Math" w:hAnsi="Cambria Math"/>
            <w:color w:val="4472C4" w:themeColor="accent1"/>
            <w:rPrChange w:id="919" w:author="L Reuben" w:date="2021-02-19T17:35:00Z">
              <w:rPr>
                <w:rFonts w:ascii="Cambria Math" w:hAnsi="Cambria Math"/>
                <w:color w:val="FF0000"/>
              </w:rPr>
            </w:rPrChange>
          </w:rPr>
          <m:t>ϕ</m:t>
        </m:r>
        <m:r>
          <w:del w:id="920" w:author="L Reuben" w:date="2021-02-17T17:13:00Z">
            <m:rPr>
              <m:sty m:val="p"/>
            </m:rPr>
            <w:rPr>
              <w:rFonts w:ascii="Cambria Math" w:hAnsi="Cambria Math"/>
              <w:color w:val="FF0000"/>
            </w:rPr>
            <m:t>δ</m:t>
          </w:del>
        </m:r>
        <m:acc>
          <m:accPr>
            <m:chr m:val="̅"/>
            <m:ctrlPr>
              <w:del w:id="921" w:author="L Reuben" w:date="2021-02-17T17:13:00Z">
                <w:rPr>
                  <w:rFonts w:ascii="Cambria Math" w:hAnsi="Cambria Math"/>
                  <w:color w:val="FF0000"/>
                </w:rPr>
              </w:del>
            </m:ctrlPr>
          </m:accPr>
          <m:e>
            <m:r>
              <w:del w:id="922" w:author="L Reuben" w:date="2021-02-17T17:13:00Z">
                <m:rPr>
                  <m:sty m:val="p"/>
                </m:rPr>
                <w:rPr>
                  <w:rFonts w:ascii="Cambria Math" w:hAnsi="Cambria Math"/>
                  <w:color w:val="FF0000"/>
                </w:rPr>
                <m:t>ϕ</m:t>
              </w:del>
            </m:r>
          </m:e>
        </m:acc>
      </m:oMath>
      <w:r w:rsidR="00384E0E">
        <w:rPr>
          <w:rFonts w:ascii="宋体" w:hAnsi="宋体" w:hint="eastAsia"/>
        </w:rPr>
        <w:t>组成：</w:t>
      </w:r>
    </w:p>
    <w:p w14:paraId="5FF7DDB7" w14:textId="13A9CA6D" w:rsidR="00384E0E" w:rsidRDefault="00384E0E" w:rsidP="00384E0E">
      <w:pPr>
        <w:pStyle w:val="AMDisplayEquation"/>
      </w:pPr>
      <w:r>
        <w:tab/>
      </w:r>
      <w:r w:rsidRPr="00384E0E">
        <w:rPr>
          <w:position w:val="-12"/>
        </w:rPr>
        <w:object w:dxaOrig="1379" w:dyaOrig="389" w14:anchorId="7C74867A">
          <v:shape id="_x0000_i1026" type="#_x0000_t75" style="width:69.25pt;height:19.1pt" o:ole="">
            <v:imagedata r:id="rId12" o:title=""/>
          </v:shape>
          <o:OLEObject Type="Embed" ProgID="Equation.AxMath" ShapeID="_x0000_i1026" DrawAspect="Content" ObjectID="_1694342223" r:id="rId13"/>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923" w:name="ZEqnNum567107"/>
      <w:r>
        <w:instrText>(</w:instrText>
      </w:r>
      <w:r w:rsidR="00D67130">
        <w:fldChar w:fldCharType="begin"/>
      </w:r>
      <w:r w:rsidR="00D67130">
        <w:instrText xml:space="preserve"> SEQ AMEqn \c \* Arabic \* MERGEFORMAT </w:instrText>
      </w:r>
      <w:r w:rsidR="00D67130">
        <w:fldChar w:fldCharType="separate"/>
      </w:r>
      <w:r w:rsidR="00293D71">
        <w:rPr>
          <w:noProof/>
        </w:rPr>
        <w:instrText>2</w:instrText>
      </w:r>
      <w:r w:rsidR="00D67130">
        <w:rPr>
          <w:noProof/>
        </w:rPr>
        <w:fldChar w:fldCharType="end"/>
      </w:r>
      <w:r>
        <w:instrText>)</w:instrText>
      </w:r>
      <w:bookmarkEnd w:id="923"/>
      <w:r>
        <w:fldChar w:fldCharType="end"/>
      </w:r>
    </w:p>
    <w:p w14:paraId="0F3B9580" w14:textId="0345A9C5" w:rsidR="00384E0E" w:rsidRDefault="00384E0E" w:rsidP="00384E0E">
      <w:pPr>
        <w:pStyle w:val="AMDisplayEquation"/>
      </w:pPr>
      <w:r>
        <w:tab/>
      </w:r>
      <w:r w:rsidRPr="00384E0E">
        <w:rPr>
          <w:position w:val="-12"/>
        </w:rPr>
        <w:object w:dxaOrig="1400" w:dyaOrig="389" w14:anchorId="271B631E">
          <v:shape id="_x0000_i1027" type="#_x0000_t75" style="width:70.35pt;height:19.1pt" o:ole="">
            <v:imagedata r:id="rId14" o:title=""/>
          </v:shape>
          <o:OLEObject Type="Embed" ProgID="Equation.AxMath" ShapeID="_x0000_i1027" DrawAspect="Content" ObjectID="_1694342224" r:id="rId15"/>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924" w:name="ZEqnNum421809"/>
      <w:r>
        <w:instrText>(</w:instrText>
      </w:r>
      <w:r w:rsidR="00D67130">
        <w:fldChar w:fldCharType="begin"/>
      </w:r>
      <w:r w:rsidR="00D67130">
        <w:instrText xml:space="preserve"> SEQ AMEqn \c \* Arabic \* MERGEFORMAT </w:instrText>
      </w:r>
      <w:r w:rsidR="00D67130">
        <w:fldChar w:fldCharType="separate"/>
      </w:r>
      <w:r w:rsidR="00293D71">
        <w:rPr>
          <w:noProof/>
        </w:rPr>
        <w:instrText>3</w:instrText>
      </w:r>
      <w:r w:rsidR="00D67130">
        <w:rPr>
          <w:noProof/>
        </w:rPr>
        <w:fldChar w:fldCharType="end"/>
      </w:r>
      <w:r>
        <w:instrText>)</w:instrText>
      </w:r>
      <w:bookmarkEnd w:id="924"/>
      <w:r>
        <w:fldChar w:fldCharType="end"/>
      </w:r>
    </w:p>
    <w:p w14:paraId="15F66390" w14:textId="4E84DBA7" w:rsidR="003C0803" w:rsidRDefault="003C0803" w:rsidP="003C0803">
      <w:pPr>
        <w:ind w:firstLine="420"/>
      </w:pPr>
      <w:r>
        <w:rPr>
          <w:rFonts w:hint="eastAsia"/>
        </w:rPr>
        <w:t>接收相位</w:t>
      </w:r>
      <m:oMath>
        <m:sSup>
          <m:sSupPr>
            <m:ctrlPr>
              <w:rPr>
                <w:rFonts w:ascii="Cambria Math" w:hAnsi="Cambria Math"/>
                <w:i/>
              </w:rPr>
            </m:ctrlPr>
          </m:sSupPr>
          <m:e>
            <m:r>
              <m:rPr>
                <m:sty m:val="p"/>
              </m:rPr>
              <w:rPr>
                <w:rFonts w:ascii="Cambria Math" w:hAnsi="Cambria Math"/>
              </w:rPr>
              <m:t>ϕ</m:t>
            </m:r>
            <m:ctrlPr>
              <w:rPr>
                <w:rFonts w:ascii="Cambria Math" w:hAnsi="Cambria Math"/>
              </w:rPr>
            </m:ctrlPr>
          </m:e>
          <m:sup>
            <m:r>
              <w:rPr>
                <w:rFonts w:ascii="Cambria Math" w:hAnsi="Cambria Math"/>
              </w:rPr>
              <m:t>i</m:t>
            </m:r>
          </m:sup>
        </m:sSup>
      </m:oMath>
      <w:r>
        <w:rPr>
          <w:rFonts w:hint="eastAsia"/>
        </w:rPr>
        <w:t>由激发相位</w:t>
      </w:r>
      <m:oMath>
        <m:sSub>
          <m:sSubPr>
            <m:ctrlPr>
              <w:rPr>
                <w:rFonts w:ascii="Cambria Math" w:hAnsi="Cambria Math"/>
                <w:i/>
              </w:rPr>
            </m:ctrlPr>
          </m:sSubPr>
          <m:e>
            <m:r>
              <m:rPr>
                <m:sty m:val="p"/>
              </m:rPr>
              <w:rPr>
                <w:rFonts w:ascii="Cambria Math" w:hAnsi="Cambria Math"/>
              </w:rPr>
              <m:t>ϕ</m:t>
            </m:r>
            <m:ctrlPr>
              <w:rPr>
                <w:rFonts w:ascii="Cambria Math" w:hAnsi="Cambria Math"/>
              </w:rPr>
            </m:ctrlPr>
          </m:e>
          <m:sub>
            <m:r>
              <w:rPr>
                <w:rFonts w:ascii="Cambria Math" w:hAnsi="Cambria Math"/>
              </w:rPr>
              <m:t>i</m:t>
            </m:r>
          </m:sub>
        </m:sSub>
      </m:oMath>
      <w:r w:rsidR="0006105C">
        <w:rPr>
          <w:rFonts w:hint="eastAsia"/>
        </w:rPr>
        <w:t>的时间延迟</w:t>
      </w:r>
      <w:r>
        <w:rPr>
          <w:rFonts w:hint="eastAsia"/>
        </w:rPr>
        <w:t>表示为：</w:t>
      </w:r>
    </w:p>
    <w:p w14:paraId="4DCB5C26" w14:textId="3F2A4138" w:rsidR="003C0803" w:rsidRDefault="003C0803" w:rsidP="003C0803">
      <w:pPr>
        <w:pStyle w:val="AMDisplayEquation"/>
      </w:pPr>
      <w:r>
        <w:tab/>
      </w:r>
      <w:r w:rsidRPr="003C0803">
        <w:rPr>
          <w:position w:val="-11"/>
        </w:rPr>
        <w:object w:dxaOrig="1707" w:dyaOrig="329" w14:anchorId="4C9AD268">
          <v:shape id="_x0000_i1028" type="#_x0000_t75" style="width:85.1pt;height:16.35pt" o:ole="">
            <v:imagedata r:id="rId16" o:title=""/>
          </v:shape>
          <o:OLEObject Type="Embed" ProgID="Equation.AxMath" ShapeID="_x0000_i1028" DrawAspect="Content" ObjectID="_1694342225" r:id="rId17"/>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925" w:name="ZEqnNum487753"/>
      <w:r>
        <w:instrText>(</w:instrText>
      </w:r>
      <w:r w:rsidR="00D67130">
        <w:fldChar w:fldCharType="begin"/>
      </w:r>
      <w:r w:rsidR="00D67130">
        <w:instrText xml:space="preserve"> SEQ AMEqn \c \* Arabic \* MERGEFORMAT </w:instrText>
      </w:r>
      <w:r w:rsidR="00D67130">
        <w:fldChar w:fldCharType="separate"/>
      </w:r>
      <w:r w:rsidR="00293D71">
        <w:rPr>
          <w:noProof/>
        </w:rPr>
        <w:instrText>4</w:instrText>
      </w:r>
      <w:r w:rsidR="00D67130">
        <w:rPr>
          <w:noProof/>
        </w:rPr>
        <w:fldChar w:fldCharType="end"/>
      </w:r>
      <w:r>
        <w:instrText>)</w:instrText>
      </w:r>
      <w:bookmarkEnd w:id="925"/>
      <w:r>
        <w:fldChar w:fldCharType="end"/>
      </w:r>
    </w:p>
    <w:p w14:paraId="193522F0" w14:textId="58EB92A7" w:rsidR="003C0803" w:rsidRDefault="003C0803" w:rsidP="003C0803">
      <w:pPr>
        <w:ind w:firstLine="420"/>
      </w:pPr>
      <w:r>
        <w:rPr>
          <w:rFonts w:hint="eastAsia"/>
        </w:rPr>
        <w:t>其中，</w:t>
      </w:r>
      <m:oMath>
        <m:sSubSup>
          <m:sSubSupPr>
            <m:ctrlPr>
              <w:rPr>
                <w:rFonts w:ascii="Cambria Math" w:hAnsi="Cambria Math"/>
                <w:i/>
              </w:rPr>
            </m:ctrlPr>
          </m:sSubSupPr>
          <m:e>
            <m:r>
              <m:rPr>
                <m:sty m:val="p"/>
              </m:rPr>
              <w:rPr>
                <w:rFonts w:ascii="Cambria Math" w:hAnsi="Cambria Math"/>
              </w:rPr>
              <m:t>τ</m:t>
            </m:r>
            <m:ctrlPr>
              <w:rPr>
                <w:rFonts w:ascii="Cambria Math" w:hAnsi="Cambria Math"/>
              </w:rPr>
            </m:ctrlPr>
          </m:e>
          <m:sub>
            <m:r>
              <w:rPr>
                <w:rFonts w:ascii="Cambria Math" w:hAnsi="Cambria Math" w:hint="eastAsia"/>
              </w:rPr>
              <m:t>j</m:t>
            </m:r>
          </m:sub>
          <m:sup>
            <m:r>
              <w:rPr>
                <w:rFonts w:ascii="Cambria Math" w:hAnsi="Cambria Math" w:hint="eastAsia"/>
              </w:rPr>
              <m:t>i</m:t>
            </m:r>
          </m:sup>
        </m:sSubSup>
      </m:oMath>
      <w:r w:rsidRPr="003C0803">
        <w:rPr>
          <w:rFonts w:hint="eastAsia"/>
        </w:rPr>
        <w:t>表示微波由第</w:t>
      </w:r>
      <m:oMath>
        <m:r>
          <w:rPr>
            <w:rFonts w:ascii="Cambria Math" w:hAnsi="Cambria Math" w:hint="eastAsia"/>
          </w:rPr>
          <m:t>i</m:t>
        </m:r>
      </m:oMath>
      <w:r w:rsidRPr="003C0803">
        <w:rPr>
          <w:rFonts w:hint="eastAsia"/>
        </w:rPr>
        <w:t>颗卫星到第</w:t>
      </w:r>
      <m:oMath>
        <m:r>
          <w:rPr>
            <w:rFonts w:ascii="Cambria Math" w:hAnsi="Cambria Math" w:hint="eastAsia"/>
          </w:rPr>
          <m:t>j</m:t>
        </m:r>
      </m:oMath>
      <w:r w:rsidRPr="003C0803">
        <w:rPr>
          <w:rFonts w:hint="eastAsia"/>
        </w:rPr>
        <w:t>颗卫星的飞行时间</w:t>
      </w:r>
      <w:r w:rsidRPr="003C0803">
        <w:rPr>
          <w:rFonts w:hint="eastAsia"/>
        </w:rPr>
        <w:t>(time of flight, TOF)</w:t>
      </w:r>
      <w:r>
        <w:rPr>
          <w:rFonts w:hint="eastAsia"/>
        </w:rPr>
        <w:t>，且</w:t>
      </w:r>
      <m:oMath>
        <m:sSubSup>
          <m:sSubSupPr>
            <m:ctrlPr>
              <w:rPr>
                <w:rFonts w:ascii="Cambria Math" w:hAnsi="Cambria Math"/>
              </w:rPr>
            </m:ctrlPr>
          </m:sSubSupPr>
          <m:e>
            <m:r>
              <m:rPr>
                <m:sty m:val="p"/>
              </m:rPr>
              <w:rPr>
                <w:rFonts w:ascii="Cambria Math" w:hAnsi="Cambria Math"/>
              </w:rPr>
              <m:t>τ</m:t>
            </m:r>
          </m:e>
          <m:sub>
            <m:r>
              <m:rPr>
                <m:sty m:val="p"/>
              </m:rPr>
              <w:rPr>
                <w:rFonts w:ascii="Cambria Math" w:hAnsi="Cambria Math"/>
              </w:rPr>
              <m:t>C</m:t>
            </m:r>
          </m:sub>
          <m:sup>
            <m:r>
              <m:rPr>
                <m:sty m:val="p"/>
              </m:rPr>
              <w:rPr>
                <w:rFonts w:ascii="Cambria Math" w:hAnsi="Cambria Math"/>
              </w:rPr>
              <m:t>D</m:t>
            </m:r>
          </m:sup>
        </m:sSubSup>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τ</m:t>
            </m:r>
          </m:e>
          <m:sub>
            <m:r>
              <m:rPr>
                <m:sty m:val="p"/>
              </m:rPr>
              <w:rPr>
                <w:rFonts w:ascii="Cambria Math" w:hAnsi="Cambria Math"/>
              </w:rPr>
              <m:t>D</m:t>
            </m:r>
          </m:sub>
          <m:sup>
            <m:r>
              <m:rPr>
                <m:sty m:val="p"/>
              </m:rPr>
              <w:rPr>
                <w:rFonts w:ascii="Cambria Math" w:hAnsi="Cambria Math"/>
              </w:rPr>
              <m:t>C</m:t>
            </m:r>
          </m:sup>
        </m:sSubSup>
      </m:oMath>
      <w:r>
        <w:rPr>
          <w:rFonts w:hint="eastAsia"/>
        </w:rPr>
        <w:t>。将式</w:t>
      </w:r>
      <w:r>
        <w:fldChar w:fldCharType="begin"/>
      </w:r>
      <w:r>
        <w:instrText xml:space="preserve"> GOTOBUTTON ZEqnNum567107  \* MERGEFORMAT </w:instrText>
      </w:r>
      <w:r w:rsidR="00D67130">
        <w:fldChar w:fldCharType="begin"/>
      </w:r>
      <w:r w:rsidR="00D67130">
        <w:instrText xml:space="preserve"> REF ZEqnNum567107 \* Charformat \! \* MERGEFORMAT </w:instrText>
      </w:r>
      <w:r w:rsidR="00D67130">
        <w:fldChar w:fldCharType="separate"/>
      </w:r>
      <w:r w:rsidR="00293D71">
        <w:instrText>(2)</w:instrText>
      </w:r>
      <w:r w:rsidR="00D67130">
        <w:fldChar w:fldCharType="end"/>
      </w:r>
      <w:r>
        <w:fldChar w:fldCharType="end"/>
      </w:r>
      <w:r>
        <w:rPr>
          <w:rFonts w:hint="eastAsia"/>
        </w:rPr>
        <w:t>、式</w:t>
      </w:r>
      <w:r>
        <w:fldChar w:fldCharType="begin"/>
      </w:r>
      <w:r>
        <w:instrText xml:space="preserve"> GOTOBUTTON ZEqnNum421809  \* MERGEFORMAT </w:instrText>
      </w:r>
      <w:r w:rsidR="00D67130">
        <w:fldChar w:fldCharType="begin"/>
      </w:r>
      <w:r w:rsidR="00D67130">
        <w:instrText xml:space="preserve"> REF ZEqnNum421809 \* Charformat \! \* MERGEFORMAT </w:instrText>
      </w:r>
      <w:r w:rsidR="00D67130">
        <w:fldChar w:fldCharType="separate"/>
      </w:r>
      <w:r w:rsidR="00293D71">
        <w:instrText>(3)</w:instrText>
      </w:r>
      <w:r w:rsidR="00D67130">
        <w:fldChar w:fldCharType="end"/>
      </w:r>
      <w:r>
        <w:fldChar w:fldCharType="end"/>
      </w:r>
      <w:r>
        <w:rPr>
          <w:rFonts w:hint="eastAsia"/>
        </w:rPr>
        <w:t>与式</w:t>
      </w:r>
      <w:r>
        <w:fldChar w:fldCharType="begin"/>
      </w:r>
      <w:r>
        <w:instrText xml:space="preserve"> GOTOBUTTON ZEqnNum487753  \* MERGEFORMAT </w:instrText>
      </w:r>
      <w:r w:rsidR="00D67130">
        <w:fldChar w:fldCharType="begin"/>
      </w:r>
      <w:r w:rsidR="00D67130">
        <w:instrText xml:space="preserve"> REF ZEqnNum487753 \* Charformat \! \* MERGEFORMAT</w:instrText>
      </w:r>
      <w:r w:rsidR="00D67130">
        <w:instrText xml:space="preserve"> </w:instrText>
      </w:r>
      <w:r w:rsidR="00D67130">
        <w:fldChar w:fldCharType="separate"/>
      </w:r>
      <w:r w:rsidR="00293D71">
        <w:instrText>(4)</w:instrText>
      </w:r>
      <w:r w:rsidR="00D67130">
        <w:fldChar w:fldCharType="end"/>
      </w:r>
      <w:r>
        <w:fldChar w:fldCharType="end"/>
      </w:r>
      <w:r>
        <w:rPr>
          <w:rFonts w:hint="eastAsia"/>
        </w:rPr>
        <w:t>代入</w:t>
      </w:r>
      <w:r>
        <w:fldChar w:fldCharType="begin"/>
      </w:r>
      <w:r>
        <w:instrText xml:space="preserve"> GOTOBUTTON ZEqnNum335969  \* MERGEFORMAT </w:instrText>
      </w:r>
      <w:r w:rsidR="00D67130">
        <w:fldChar w:fldCharType="begin"/>
      </w:r>
      <w:r w:rsidR="00D67130">
        <w:instrText xml:space="preserve"> REF ZEqnNum335969 \* Charformat \! \* MERGEFORMAT </w:instrText>
      </w:r>
      <w:r w:rsidR="00D67130">
        <w:fldChar w:fldCharType="separate"/>
      </w:r>
      <w:r w:rsidR="00293D71">
        <w:instrText>(1)</w:instrText>
      </w:r>
      <w:r w:rsidR="00D67130">
        <w:fldChar w:fldCharType="end"/>
      </w:r>
      <w:r>
        <w:fldChar w:fldCharType="end"/>
      </w:r>
      <w:r>
        <w:rPr>
          <w:rFonts w:hint="eastAsia"/>
        </w:rPr>
        <w:t>，得：</w:t>
      </w:r>
    </w:p>
    <w:p w14:paraId="4C3121C9" w14:textId="52FD1854" w:rsidR="003C0803" w:rsidRDefault="009453E2" w:rsidP="009453E2">
      <w:pPr>
        <w:pStyle w:val="AMDisplayEquation"/>
      </w:pPr>
      <w:r>
        <w:tab/>
      </w:r>
      <w:r w:rsidR="00712BB7" w:rsidRPr="00712BB7">
        <w:rPr>
          <w:position w:val="-24"/>
        </w:rPr>
        <w:object w:dxaOrig="6990" w:dyaOrig="588" w14:anchorId="6CFCED65">
          <v:shape id="_x0000_i1029" type="#_x0000_t75" style="width:349.65pt;height:29.45pt" o:ole="">
            <v:imagedata r:id="rId18" o:title=""/>
          </v:shape>
          <o:OLEObject Type="Embed" ProgID="Equation.AxMath" ShapeID="_x0000_i1029" DrawAspect="Content" ObjectID="_1694342226" r:id="rId19"/>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926" w:name="ZEqnNum695561"/>
      <w:r>
        <w:instrText>(</w:instrText>
      </w:r>
      <w:r w:rsidR="00D67130">
        <w:fldChar w:fldCharType="begin"/>
      </w:r>
      <w:r w:rsidR="00D67130">
        <w:instrText xml:space="preserve"> SEQ AMEqn \c \* Arabic \* MERGEFORMAT </w:instrText>
      </w:r>
      <w:r w:rsidR="00D67130">
        <w:fldChar w:fldCharType="separate"/>
      </w:r>
      <w:r w:rsidR="00293D71">
        <w:rPr>
          <w:noProof/>
        </w:rPr>
        <w:instrText>5</w:instrText>
      </w:r>
      <w:r w:rsidR="00D67130">
        <w:rPr>
          <w:noProof/>
        </w:rPr>
        <w:fldChar w:fldCharType="end"/>
      </w:r>
      <w:r>
        <w:instrText>)</w:instrText>
      </w:r>
      <w:bookmarkEnd w:id="926"/>
      <w:r>
        <w:fldChar w:fldCharType="end"/>
      </w:r>
    </w:p>
    <w:p w14:paraId="0A0258C1" w14:textId="7FDE8DE1" w:rsidR="00712BB7" w:rsidRDefault="00712BB7" w:rsidP="00712BB7">
      <w:pPr>
        <w:pStyle w:val="AMDisplayEquation"/>
      </w:pPr>
      <w:r>
        <w:tab/>
      </w:r>
      <w:r w:rsidRPr="00712BB7">
        <w:rPr>
          <w:position w:val="-24"/>
        </w:rPr>
        <w:object w:dxaOrig="7002" w:dyaOrig="588" w14:anchorId="5842129F">
          <v:shape id="_x0000_i1030" type="#_x0000_t75" style="width:350.2pt;height:29.45pt" o:ole="">
            <v:imagedata r:id="rId20" o:title=""/>
          </v:shape>
          <o:OLEObject Type="Embed" ProgID="Equation.AxMath" ShapeID="_x0000_i1030" DrawAspect="Content" ObjectID="_1694342227" r:id="rId21"/>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927" w:name="ZEqnNum510481"/>
      <w:r>
        <w:instrText>(</w:instrText>
      </w:r>
      <w:r w:rsidR="00D67130">
        <w:fldChar w:fldCharType="begin"/>
      </w:r>
      <w:r w:rsidR="00D67130">
        <w:instrText xml:space="preserve"> SEQ AMEqn \c \* Arabic \* MERGEFORMAT </w:instrText>
      </w:r>
      <w:r w:rsidR="00D67130">
        <w:fldChar w:fldCharType="separate"/>
      </w:r>
      <w:r w:rsidR="00293D71">
        <w:rPr>
          <w:noProof/>
        </w:rPr>
        <w:instrText>6</w:instrText>
      </w:r>
      <w:r w:rsidR="00D67130">
        <w:rPr>
          <w:noProof/>
        </w:rPr>
        <w:fldChar w:fldCharType="end"/>
      </w:r>
      <w:r>
        <w:instrText>)</w:instrText>
      </w:r>
      <w:bookmarkEnd w:id="927"/>
      <w:r>
        <w:fldChar w:fldCharType="end"/>
      </w:r>
    </w:p>
    <w:p w14:paraId="206027CE" w14:textId="1C3A84C4" w:rsidR="00712BB7" w:rsidRDefault="00712BB7" w:rsidP="00712BB7">
      <w:pPr>
        <w:ind w:firstLine="420"/>
      </w:pPr>
      <w:r>
        <w:rPr>
          <w:rFonts w:hint="eastAsia"/>
        </w:rPr>
        <w:t>将</w:t>
      </w:r>
      <w:proofErr w:type="gramStart"/>
      <w:r>
        <w:rPr>
          <w:rFonts w:hint="eastAsia"/>
        </w:rPr>
        <w:t>以上式</w:t>
      </w:r>
      <w:proofErr w:type="gramEnd"/>
      <w:r>
        <w:fldChar w:fldCharType="begin"/>
      </w:r>
      <w:r>
        <w:instrText xml:space="preserve"> GOTOBUTTON ZEqnNum695561  \* MERGEFORMAT </w:instrText>
      </w:r>
      <w:r w:rsidR="00D67130">
        <w:fldChar w:fldCharType="begin"/>
      </w:r>
      <w:r w:rsidR="00D67130">
        <w:instrText xml:space="preserve"> REF ZEqnNum695561 \* Charformat \! \* MERGEFORMAT </w:instrText>
      </w:r>
      <w:r w:rsidR="00D67130">
        <w:fldChar w:fldCharType="separate"/>
      </w:r>
      <w:r w:rsidR="00293D71">
        <w:instrText>(5)</w:instrText>
      </w:r>
      <w:r w:rsidR="00D67130">
        <w:fldChar w:fldCharType="end"/>
      </w:r>
      <w:r>
        <w:fldChar w:fldCharType="end"/>
      </w:r>
      <w:r>
        <w:rPr>
          <w:rFonts w:hint="eastAsia"/>
        </w:rPr>
        <w:t>与式</w:t>
      </w:r>
      <w:r>
        <w:fldChar w:fldCharType="begin"/>
      </w:r>
      <w:r>
        <w:instrText xml:space="preserve"> GOTOBUTTON ZEqnNum510481  \* MERGEFORMAT </w:instrText>
      </w:r>
      <w:r w:rsidR="00D67130">
        <w:fldChar w:fldCharType="begin"/>
      </w:r>
      <w:r w:rsidR="00D67130">
        <w:instrText xml:space="preserve"> REF ZEqnNum510481 \* Charformat \! \* MERGEFORMAT </w:instrText>
      </w:r>
      <w:r w:rsidR="00D67130">
        <w:fldChar w:fldCharType="separate"/>
      </w:r>
      <w:r w:rsidR="00293D71">
        <w:instrText>(6)</w:instrText>
      </w:r>
      <w:r w:rsidR="00D67130">
        <w:fldChar w:fldCharType="end"/>
      </w:r>
      <w:r>
        <w:fldChar w:fldCharType="end"/>
      </w:r>
      <w:r>
        <w:rPr>
          <w:rFonts w:hint="eastAsia"/>
        </w:rPr>
        <w:t>表示的</w:t>
      </w:r>
      <w:r w:rsidR="009C1FB3">
        <w:rPr>
          <w:rFonts w:hint="eastAsia"/>
        </w:rPr>
        <w:t>相位测量值相加得双向单程相位测量值</w:t>
      </w:r>
      <m:oMath>
        <m:r>
          <m:rPr>
            <m:sty m:val="p"/>
          </m:rPr>
          <w:rPr>
            <w:rFonts w:ascii="Cambria Math" w:hAnsi="Cambria Math" w:hint="eastAsia"/>
          </w:rPr>
          <m:t>Θ</m:t>
        </m:r>
        <m:d>
          <m:dPr>
            <m:ctrlPr>
              <w:rPr>
                <w:rFonts w:ascii="Cambria Math" w:hAnsi="Cambria Math"/>
              </w:rPr>
            </m:ctrlPr>
          </m:dPr>
          <m:e>
            <m:r>
              <w:rPr>
                <w:rFonts w:ascii="Cambria Math" w:hAnsi="Cambria Math"/>
              </w:rPr>
              <m:t>t</m:t>
            </m:r>
            <m:ctrlPr>
              <w:rPr>
                <w:rFonts w:ascii="Cambria Math" w:hAnsi="Cambria Math"/>
                <w:i/>
              </w:rPr>
            </m:ctrlPr>
          </m:e>
        </m:d>
      </m:oMath>
      <w:r w:rsidR="009C1FB3">
        <w:rPr>
          <w:rFonts w:hint="eastAsia"/>
        </w:rPr>
        <w:t>：</w:t>
      </w:r>
    </w:p>
    <w:p w14:paraId="11BED168" w14:textId="7E142B36" w:rsidR="009C1FB3" w:rsidRDefault="009C1FB3" w:rsidP="009C1FB3">
      <w:pPr>
        <w:pStyle w:val="AMDisplayEquation"/>
      </w:pPr>
      <w:r>
        <w:tab/>
      </w:r>
      <w:r w:rsidRPr="009C1FB3">
        <w:rPr>
          <w:position w:val="-57"/>
        </w:rPr>
        <w:object w:dxaOrig="7398" w:dyaOrig="1254" w14:anchorId="185FEE23">
          <v:shape id="_x0000_i1031" type="#_x0000_t75" style="width:370.35pt;height:63.25pt" o:ole="">
            <v:imagedata r:id="rId22" o:title=""/>
          </v:shape>
          <o:OLEObject Type="Embed" ProgID="Equation.AxMath" ShapeID="_x0000_i1031" DrawAspect="Content" ObjectID="_1694342228" r:id="rId23"/>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928" w:name="ZEqnNum346932"/>
      <w:r>
        <w:instrText>(</w:instrText>
      </w:r>
      <w:r w:rsidR="00D67130">
        <w:fldChar w:fldCharType="begin"/>
      </w:r>
      <w:r w:rsidR="00D67130">
        <w:instrText xml:space="preserve"> SEQ AMEqn \c \* Arabic \* MERGEFORMAT </w:instrText>
      </w:r>
      <w:r w:rsidR="00D67130">
        <w:fldChar w:fldCharType="separate"/>
      </w:r>
      <w:r w:rsidR="00293D71">
        <w:rPr>
          <w:noProof/>
        </w:rPr>
        <w:instrText>7</w:instrText>
      </w:r>
      <w:r w:rsidR="00D67130">
        <w:rPr>
          <w:noProof/>
        </w:rPr>
        <w:fldChar w:fldCharType="end"/>
      </w:r>
      <w:r>
        <w:instrText>)</w:instrText>
      </w:r>
      <w:bookmarkEnd w:id="928"/>
      <w:r>
        <w:fldChar w:fldCharType="end"/>
      </w:r>
    </w:p>
    <w:p w14:paraId="25F5B954" w14:textId="307F01C5" w:rsidR="00B66C1B" w:rsidRDefault="00B66C1B" w:rsidP="00B66C1B">
      <w:pPr>
        <w:ind w:firstLine="420"/>
      </w:pPr>
      <w:r>
        <w:rPr>
          <w:rFonts w:hint="eastAsia"/>
        </w:rPr>
        <w:t>在</w:t>
      </w:r>
      <m:oMath>
        <m:r>
          <w:rPr>
            <w:rFonts w:ascii="Cambria Math" w:hAnsi="Cambria Math" w:hint="eastAsia"/>
          </w:rPr>
          <m:t>t+</m:t>
        </m:r>
        <m:r>
          <m:rPr>
            <m:sty m:val="p"/>
          </m:rPr>
          <w:rPr>
            <w:rFonts w:ascii="Cambria Math" w:hAnsi="Cambria Math" w:hint="eastAsia"/>
          </w:rPr>
          <m:t>Δ</m:t>
        </m:r>
        <m:sSub>
          <m:sSubPr>
            <m:ctrlPr>
              <w:rPr>
                <w:rFonts w:ascii="Cambria Math" w:hAnsi="Cambria Math"/>
                <w:i/>
              </w:rPr>
            </m:ctrlPr>
          </m:sSubPr>
          <m:e>
            <m:r>
              <w:rPr>
                <w:rFonts w:ascii="Cambria Math" w:hAnsi="Cambria Math"/>
              </w:rPr>
              <m:t>t</m:t>
            </m:r>
          </m:e>
          <m:sub>
            <m:r>
              <w:rPr>
                <w:rFonts w:ascii="Cambria Math" w:hAnsi="Cambria Math"/>
              </w:rPr>
              <m:t>i</m:t>
            </m:r>
          </m:sub>
        </m:sSub>
      </m:oMath>
      <w:r w:rsidR="0001082F">
        <w:rPr>
          <w:rFonts w:hint="eastAsia"/>
        </w:rPr>
        <w:t>时刻接收的</w:t>
      </w:r>
      <w:r w:rsidR="008607A9">
        <w:rPr>
          <w:rFonts w:hint="eastAsia"/>
        </w:rPr>
        <w:t>微波</w:t>
      </w:r>
      <w:r w:rsidR="0001082F">
        <w:rPr>
          <w:rFonts w:hint="eastAsia"/>
        </w:rPr>
        <w:t>相位可</w:t>
      </w:r>
      <w:r w:rsidR="00B47C62">
        <w:rPr>
          <w:rFonts w:hint="eastAsia"/>
        </w:rPr>
        <w:t>近似</w:t>
      </w:r>
      <w:r w:rsidR="0001082F">
        <w:rPr>
          <w:rFonts w:hint="eastAsia"/>
        </w:rPr>
        <w:t>由标称时间</w:t>
      </w:r>
      <m:oMath>
        <m:r>
          <w:rPr>
            <w:rFonts w:ascii="Cambria Math" w:hAnsi="Cambria Math"/>
          </w:rPr>
          <m:t>t</m:t>
        </m:r>
      </m:oMath>
      <w:r w:rsidR="0001082F">
        <w:rPr>
          <w:rFonts w:hint="eastAsia"/>
        </w:rPr>
        <w:t>时刻</w:t>
      </w:r>
      <w:r w:rsidR="008607A9">
        <w:rPr>
          <w:rFonts w:hint="eastAsia"/>
        </w:rPr>
        <w:t>的微波</w:t>
      </w:r>
      <w:r w:rsidR="0001082F">
        <w:rPr>
          <w:rFonts w:hint="eastAsia"/>
        </w:rPr>
        <w:t>相位线性表示为：</w:t>
      </w:r>
    </w:p>
    <w:p w14:paraId="6DEBC1C2" w14:textId="7D5DFE90" w:rsidR="0001082F" w:rsidRDefault="005D6270" w:rsidP="005D6270">
      <w:pPr>
        <w:pStyle w:val="AMDisplayEquation"/>
      </w:pPr>
      <w:r>
        <w:tab/>
      </w:r>
      <w:r w:rsidRPr="005D6270">
        <w:rPr>
          <w:position w:val="-12"/>
        </w:rPr>
        <w:object w:dxaOrig="2934" w:dyaOrig="441" w14:anchorId="1D83AE6F">
          <v:shape id="_x0000_i1032" type="#_x0000_t75" style="width:146.75pt;height:22.35pt" o:ole="">
            <v:imagedata r:id="rId24" o:title=""/>
          </v:shape>
          <o:OLEObject Type="Embed" ProgID="Equation.AxMath" ShapeID="_x0000_i1032" DrawAspect="Content" ObjectID="_1694342229" r:id="rId25"/>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929" w:name="ZEqnNum695481"/>
      <w:r>
        <w:instrText>(</w:instrText>
      </w:r>
      <w:r w:rsidR="00D67130">
        <w:fldChar w:fldCharType="begin"/>
      </w:r>
      <w:r w:rsidR="00D67130">
        <w:instrText xml:space="preserve"> SEQ AMEqn \c \* Arabic \* MERGEFORMAT </w:instrText>
      </w:r>
      <w:r w:rsidR="00D67130">
        <w:fldChar w:fldCharType="separate"/>
      </w:r>
      <w:r w:rsidR="00293D71">
        <w:rPr>
          <w:noProof/>
        </w:rPr>
        <w:instrText>8</w:instrText>
      </w:r>
      <w:r w:rsidR="00D67130">
        <w:rPr>
          <w:noProof/>
        </w:rPr>
        <w:fldChar w:fldCharType="end"/>
      </w:r>
      <w:r>
        <w:instrText>)</w:instrText>
      </w:r>
      <w:bookmarkEnd w:id="929"/>
      <w:r>
        <w:fldChar w:fldCharType="end"/>
      </w:r>
    </w:p>
    <w:p w14:paraId="751A0F30" w14:textId="6AE80CAA" w:rsidR="008607A9" w:rsidRDefault="008607A9" w:rsidP="008607A9">
      <w:pPr>
        <w:ind w:firstLine="420"/>
      </w:pPr>
      <w:r>
        <w:rPr>
          <w:rFonts w:hint="eastAsia"/>
        </w:rPr>
        <w:t>在</w:t>
      </w:r>
      <m:oMath>
        <m:r>
          <w:rPr>
            <w:rFonts w:ascii="Cambria Math" w:hAnsi="Cambria Math" w:hint="eastAsia"/>
          </w:rPr>
          <m:t>t+</m:t>
        </m:r>
        <m:r>
          <m:rPr>
            <m:sty m:val="p"/>
          </m:rPr>
          <w:rPr>
            <w:rFonts w:ascii="Cambria Math" w:hAnsi="Cambria Math" w:hint="eastAsia"/>
          </w:rPr>
          <m:t>Δ</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Sup>
          <m:sSubSupPr>
            <m:ctrlPr>
              <w:rPr>
                <w:rFonts w:ascii="Cambria Math" w:hAnsi="Cambria Math"/>
                <w:i/>
              </w:rPr>
            </m:ctrlPr>
          </m:sSubSupPr>
          <m:e>
            <m:r>
              <m:rPr>
                <m:sty m:val="p"/>
              </m:rPr>
              <w:rPr>
                <w:rFonts w:ascii="Cambria Math" w:hAnsi="Cambria Math"/>
              </w:rPr>
              <m:t>τ</m:t>
            </m:r>
          </m:e>
          <m:sub>
            <m:r>
              <w:rPr>
                <w:rFonts w:ascii="Cambria Math" w:hAnsi="Cambria Math"/>
              </w:rPr>
              <m:t>j</m:t>
            </m:r>
          </m:sub>
          <m:sup>
            <m:r>
              <w:rPr>
                <w:rFonts w:ascii="Cambria Math" w:hAnsi="Cambria Math"/>
              </w:rPr>
              <m:t>i</m:t>
            </m:r>
          </m:sup>
        </m:sSubSup>
      </m:oMath>
      <w:r>
        <w:rPr>
          <w:rFonts w:hint="eastAsia"/>
        </w:rPr>
        <w:t>时刻激发的微波相位可</w:t>
      </w:r>
      <w:r w:rsidR="00C03B8E">
        <w:rPr>
          <w:rFonts w:hint="eastAsia"/>
        </w:rPr>
        <w:t>近似</w:t>
      </w:r>
      <w:r>
        <w:rPr>
          <w:rFonts w:hint="eastAsia"/>
        </w:rPr>
        <w:t>由标称时间</w:t>
      </w:r>
      <m:oMath>
        <m:r>
          <w:rPr>
            <w:rFonts w:ascii="Cambria Math" w:hAnsi="Cambria Math"/>
          </w:rPr>
          <m:t>t</m:t>
        </m:r>
      </m:oMath>
      <w:r>
        <w:rPr>
          <w:rFonts w:hint="eastAsia"/>
        </w:rPr>
        <w:t>时刻的微波相位线性表示为：</w:t>
      </w:r>
    </w:p>
    <w:p w14:paraId="15838CBE" w14:textId="28FFB98B" w:rsidR="008607A9" w:rsidRDefault="008607A9" w:rsidP="008607A9">
      <w:pPr>
        <w:pStyle w:val="AMDisplayEquation"/>
      </w:pPr>
      <w:r>
        <w:lastRenderedPageBreak/>
        <w:tab/>
      </w:r>
      <w:r w:rsidRPr="008607A9">
        <w:rPr>
          <w:position w:val="-12"/>
        </w:rPr>
        <w:object w:dxaOrig="4384" w:dyaOrig="441" w14:anchorId="2A7010D1">
          <v:shape id="_x0000_i1033" type="#_x0000_t75" style="width:218.75pt;height:22.35pt" o:ole="">
            <v:imagedata r:id="rId26" o:title=""/>
          </v:shape>
          <o:OLEObject Type="Embed" ProgID="Equation.AxMath" ShapeID="_x0000_i1033" DrawAspect="Content" ObjectID="_1694342230" r:id="rId27"/>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930" w:name="ZEqnNum734031"/>
      <w:r>
        <w:instrText>(</w:instrText>
      </w:r>
      <w:r w:rsidR="00D67130">
        <w:fldChar w:fldCharType="begin"/>
      </w:r>
      <w:r w:rsidR="00D67130">
        <w:instrText xml:space="preserve"> SEQ AMEqn \c \* Arabic \* MERGEFORMAT </w:instrText>
      </w:r>
      <w:r w:rsidR="00D67130">
        <w:fldChar w:fldCharType="separate"/>
      </w:r>
      <w:r w:rsidR="00293D71">
        <w:rPr>
          <w:noProof/>
        </w:rPr>
        <w:instrText>9</w:instrText>
      </w:r>
      <w:r w:rsidR="00D67130">
        <w:rPr>
          <w:noProof/>
        </w:rPr>
        <w:fldChar w:fldCharType="end"/>
      </w:r>
      <w:r>
        <w:instrText>)</w:instrText>
      </w:r>
      <w:bookmarkEnd w:id="930"/>
      <w:r>
        <w:fldChar w:fldCharType="end"/>
      </w:r>
    </w:p>
    <w:p w14:paraId="223F0CCA" w14:textId="0F64EBA7" w:rsidR="008607A9" w:rsidRDefault="008607A9" w:rsidP="008607A9">
      <w:pPr>
        <w:ind w:firstLine="420"/>
      </w:pPr>
      <w:r>
        <w:rPr>
          <w:rFonts w:hint="eastAsia"/>
        </w:rPr>
        <w:t>同理，</w:t>
      </w:r>
      <w:ins w:id="931" w:author="L Reuben" w:date="2021-02-17T17:24:00Z">
        <w:r w:rsidR="00A83A02">
          <w:rPr>
            <w:rFonts w:hint="eastAsia"/>
          </w:rPr>
          <w:t>载波</w:t>
        </w:r>
      </w:ins>
      <w:del w:id="932" w:author="L Reuben" w:date="2021-02-17T17:24:00Z">
        <w:r w:rsidDel="00A83A02">
          <w:rPr>
            <w:rFonts w:hint="eastAsia"/>
          </w:rPr>
          <w:delText>振子</w:delText>
        </w:r>
      </w:del>
      <w:r>
        <w:rPr>
          <w:rFonts w:hint="eastAsia"/>
        </w:rPr>
        <w:t>频率不稳定性引起的相位噪声可表示为：</w:t>
      </w:r>
    </w:p>
    <w:p w14:paraId="2D05F2CE" w14:textId="1BE279A8" w:rsidR="008607A9" w:rsidRDefault="008607A9" w:rsidP="008607A9">
      <w:pPr>
        <w:pStyle w:val="AMDisplayEquation"/>
      </w:pPr>
      <w:r>
        <w:tab/>
      </w:r>
      <w:r w:rsidR="001D31D1" w:rsidRPr="001D31D1">
        <w:rPr>
          <w:position w:val="-32"/>
        </w:rPr>
        <w:object w:dxaOrig="4697" w:dyaOrig="757" w14:anchorId="6D2617AE">
          <v:shape id="_x0000_i1034" type="#_x0000_t75" style="width:234.55pt;height:37.65pt" o:ole="">
            <v:imagedata r:id="rId28" o:title=""/>
          </v:shape>
          <o:OLEObject Type="Embed" ProgID="Equation.AxMath" ShapeID="_x0000_i1034" DrawAspect="Content" ObjectID="_1694342231" r:id="rId29"/>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933" w:name="ZEqnNum312879"/>
      <w:r>
        <w:instrText>(</w:instrText>
      </w:r>
      <w:r w:rsidR="00D67130">
        <w:fldChar w:fldCharType="begin"/>
      </w:r>
      <w:r w:rsidR="00D67130">
        <w:instrText xml:space="preserve"> SEQ AMEqn \c \* Arabic \* MERGEFORMAT </w:instrText>
      </w:r>
      <w:r w:rsidR="00D67130">
        <w:fldChar w:fldCharType="separate"/>
      </w:r>
      <w:r w:rsidR="00293D71">
        <w:rPr>
          <w:noProof/>
        </w:rPr>
        <w:instrText>10</w:instrText>
      </w:r>
      <w:r w:rsidR="00D67130">
        <w:rPr>
          <w:noProof/>
        </w:rPr>
        <w:fldChar w:fldCharType="end"/>
      </w:r>
      <w:r>
        <w:instrText>)</w:instrText>
      </w:r>
      <w:bookmarkEnd w:id="933"/>
      <w:r>
        <w:fldChar w:fldCharType="end"/>
      </w:r>
    </w:p>
    <w:p w14:paraId="0346253A" w14:textId="3DF7E193" w:rsidR="008607A9" w:rsidRDefault="00E638A2" w:rsidP="008607A9">
      <w:pPr>
        <w:ind w:firstLine="420"/>
      </w:pPr>
      <w:r>
        <w:rPr>
          <w:rFonts w:hint="eastAsia"/>
        </w:rPr>
        <w:t>相位</w:t>
      </w:r>
      <w:r w:rsidR="00B63C45">
        <w:rPr>
          <w:rFonts w:hint="eastAsia"/>
        </w:rPr>
        <w:t>变化率</w:t>
      </w:r>
      <m:oMath>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i/>
                      </w:rPr>
                    </m:ctrlPr>
                  </m:sSubPr>
                  <m:e>
                    <m:r>
                      <m:rPr>
                        <m:sty m:val="p"/>
                      </m:rPr>
                      <w:rPr>
                        <w:rFonts w:ascii="Cambria Math" w:hAnsi="Cambria Math"/>
                      </w:rPr>
                      <m:t>ϕ</m:t>
                    </m:r>
                    <m:ctrlPr>
                      <w:rPr>
                        <w:rFonts w:ascii="Cambria Math" w:hAnsi="Cambria Math"/>
                      </w:rPr>
                    </m:ctrlPr>
                  </m:e>
                  <m:sub>
                    <m:r>
                      <m:rPr>
                        <m:sty m:val="p"/>
                      </m:rPr>
                      <w:rPr>
                        <w:rFonts w:ascii="Cambria Math" w:hAnsi="Cambria Math"/>
                      </w:rPr>
                      <m:t>i</m:t>
                    </m:r>
                  </m:sub>
                </m:sSub>
              </m:e>
            </m:acc>
          </m:e>
        </m:acc>
        <m:d>
          <m:dPr>
            <m:ctrlPr>
              <w:rPr>
                <w:rFonts w:ascii="Cambria Math" w:hAnsi="Cambria Math"/>
              </w:rPr>
            </m:ctrlPr>
          </m:dPr>
          <m:e>
            <m:r>
              <m:rPr>
                <m:sty m:val="p"/>
              </m:rPr>
              <w:rPr>
                <w:rFonts w:ascii="Cambria Math" w:hAnsi="Cambria Math"/>
              </w:rPr>
              <m:t>t</m:t>
            </m:r>
            <m:ctrlPr>
              <w:rPr>
                <w:rFonts w:ascii="Cambria Math" w:hAnsi="Cambria Math"/>
                <w:i/>
              </w:rPr>
            </m:ctrlPr>
          </m:e>
        </m:d>
      </m:oMath>
      <w:r w:rsidR="00B63C45">
        <w:rPr>
          <w:rFonts w:hint="eastAsia"/>
        </w:rPr>
        <w:t>恒等于</w:t>
      </w:r>
      <w:r w:rsidR="00B63C45" w:rsidRPr="000B2054">
        <w:rPr>
          <w:rFonts w:hint="eastAsia"/>
          <w:rPrChange w:id="934" w:author="Peng Xu" w:date="2021-02-05T21:14:00Z">
            <w:rPr>
              <w:rFonts w:hint="eastAsia"/>
              <w:color w:val="FF0000"/>
            </w:rPr>
          </w:rPrChange>
        </w:rPr>
        <w:t>标称</w:t>
      </w:r>
      <w:r w:rsidR="00B63C45">
        <w:rPr>
          <w:rFonts w:hint="eastAsia"/>
        </w:rPr>
        <w:t>频率</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B63C45">
        <w:rPr>
          <w:rFonts w:hint="eastAsia"/>
        </w:rPr>
        <w:t>，</w:t>
      </w:r>
      <w:r w:rsidR="001D31D1">
        <w:rPr>
          <w:rFonts w:hint="eastAsia"/>
        </w:rPr>
        <w:t>相位噪声变化率</w:t>
      </w:r>
      <m:oMath>
        <m:r>
          <m:rPr>
            <m:sty m:val="p"/>
          </m:rPr>
          <w:rPr>
            <w:rFonts w:ascii="Cambria Math" w:hAnsi="Cambria Math"/>
          </w:rPr>
          <m:t>δ</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i/>
                      </w:rPr>
                    </m:ctrlPr>
                  </m:sSubPr>
                  <m:e>
                    <m:r>
                      <m:rPr>
                        <m:sty m:val="p"/>
                      </m:rPr>
                      <w:rPr>
                        <w:rFonts w:ascii="Cambria Math" w:hAnsi="Cambria Math"/>
                      </w:rPr>
                      <m:t>ϕ</m:t>
                    </m:r>
                  </m:e>
                  <m:sub>
                    <m:r>
                      <w:rPr>
                        <w:rFonts w:ascii="Cambria Math" w:hAnsi="Cambria Math"/>
                      </w:rPr>
                      <m:t>i</m:t>
                    </m:r>
                  </m:sub>
                </m:sSub>
              </m:e>
            </m:acc>
          </m:e>
        </m:acc>
        <m:d>
          <m:dPr>
            <m:ctrlPr>
              <w:rPr>
                <w:rFonts w:ascii="Cambria Math" w:hAnsi="Cambria Math"/>
                <w:i/>
              </w:rPr>
            </m:ctrlPr>
          </m:dPr>
          <m:e>
            <m:r>
              <w:rPr>
                <w:rFonts w:ascii="Cambria Math" w:hAnsi="Cambria Math"/>
              </w:rPr>
              <m:t>t</m:t>
            </m:r>
          </m:e>
        </m:d>
      </m:oMath>
      <w:r w:rsidR="001D31D1">
        <w:rPr>
          <w:rFonts w:hint="eastAsia"/>
        </w:rPr>
        <w:t>恒等于频率噪声</w:t>
      </w:r>
      <m:oMath>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t</m:t>
            </m:r>
          </m:e>
        </m:d>
      </m:oMath>
      <w:r w:rsidR="001D31D1">
        <w:rPr>
          <w:rFonts w:hint="eastAsia"/>
        </w:rPr>
        <w:t>。则，上式</w:t>
      </w:r>
      <w:r w:rsidR="001D31D1">
        <w:fldChar w:fldCharType="begin"/>
      </w:r>
      <w:r w:rsidR="001D31D1">
        <w:instrText xml:space="preserve"> GOTOBUTTON ZEqnNum695481  \* MERGEFORMAT </w:instrText>
      </w:r>
      <w:r w:rsidR="00D67130">
        <w:fldChar w:fldCharType="begin"/>
      </w:r>
      <w:r w:rsidR="00D67130">
        <w:instrText xml:space="preserve"> REF ZEqnNum695481 \* Charformat \! \* MERGEFORMAT </w:instrText>
      </w:r>
      <w:r w:rsidR="00D67130">
        <w:fldChar w:fldCharType="separate"/>
      </w:r>
      <w:r w:rsidR="00293D71">
        <w:instrText>(8)</w:instrText>
      </w:r>
      <w:r w:rsidR="00D67130">
        <w:fldChar w:fldCharType="end"/>
      </w:r>
      <w:r w:rsidR="001D31D1">
        <w:fldChar w:fldCharType="end"/>
      </w:r>
      <w:r w:rsidR="001D31D1">
        <w:rPr>
          <w:rFonts w:hint="eastAsia"/>
        </w:rPr>
        <w:t>、式</w:t>
      </w:r>
      <w:r w:rsidR="001D31D1">
        <w:fldChar w:fldCharType="begin"/>
      </w:r>
      <w:r w:rsidR="001D31D1">
        <w:instrText xml:space="preserve"> GOTOBUTTON ZEqnNum734031  \* MERGEFORMAT </w:instrText>
      </w:r>
      <w:r w:rsidR="00D67130">
        <w:fldChar w:fldCharType="begin"/>
      </w:r>
      <w:r w:rsidR="00D67130">
        <w:instrText xml:space="preserve"> REF ZEqnNum734031 \* Charformat \! \* MERGEFORMAT </w:instrText>
      </w:r>
      <w:r w:rsidR="00D67130">
        <w:fldChar w:fldCharType="separate"/>
      </w:r>
      <w:r w:rsidR="00293D71">
        <w:instrText>(9)</w:instrText>
      </w:r>
      <w:r w:rsidR="00D67130">
        <w:fldChar w:fldCharType="end"/>
      </w:r>
      <w:r w:rsidR="001D31D1">
        <w:fldChar w:fldCharType="end"/>
      </w:r>
      <w:r w:rsidR="001D31D1">
        <w:rPr>
          <w:rFonts w:hint="eastAsia"/>
        </w:rPr>
        <w:t>与式</w:t>
      </w:r>
      <w:r w:rsidR="001D31D1">
        <w:fldChar w:fldCharType="begin"/>
      </w:r>
      <w:r w:rsidR="001D31D1">
        <w:instrText xml:space="preserve"> GOTOBUTTON ZEqnNum312879  \* MERGEFORMAT </w:instrText>
      </w:r>
      <w:r w:rsidR="00D67130">
        <w:fldChar w:fldCharType="begin"/>
      </w:r>
      <w:r w:rsidR="00D67130">
        <w:instrText xml:space="preserve"> REF ZEqnNum312879 \* Charformat \! \* MERGEFORMAT </w:instrText>
      </w:r>
      <w:r w:rsidR="00D67130">
        <w:fldChar w:fldCharType="separate"/>
      </w:r>
      <w:r w:rsidR="00293D71">
        <w:instrText>(10)</w:instrText>
      </w:r>
      <w:r w:rsidR="00D67130">
        <w:fldChar w:fldCharType="end"/>
      </w:r>
      <w:r w:rsidR="001D31D1">
        <w:fldChar w:fldCharType="end"/>
      </w:r>
      <w:r w:rsidR="001D31D1">
        <w:rPr>
          <w:rFonts w:hint="eastAsia"/>
        </w:rPr>
        <w:t>可以表示为：</w:t>
      </w:r>
    </w:p>
    <w:p w14:paraId="6977525C" w14:textId="7882A58E" w:rsidR="001D31D1" w:rsidRDefault="001D31D1" w:rsidP="001D31D1">
      <w:pPr>
        <w:pStyle w:val="AMDisplayEquation"/>
      </w:pPr>
      <w:r>
        <w:tab/>
      </w:r>
      <w:r w:rsidRPr="001D31D1">
        <w:rPr>
          <w:position w:val="-32"/>
        </w:rPr>
        <w:object w:dxaOrig="3754" w:dyaOrig="757" w14:anchorId="1B65A5E0">
          <v:shape id="_x0000_i1035" type="#_x0000_t75" style="width:187.65pt;height:37.65pt" o:ole="">
            <v:imagedata r:id="rId30" o:title=""/>
          </v:shape>
          <o:OLEObject Type="Embed" ProgID="Equation.AxMath" ShapeID="_x0000_i1035" DrawAspect="Content" ObjectID="_1694342232" r:id="rId31"/>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935" w:name="ZEqnNum824033"/>
      <w:r>
        <w:instrText>(</w:instrText>
      </w:r>
      <w:r w:rsidR="00D67130">
        <w:fldChar w:fldCharType="begin"/>
      </w:r>
      <w:r w:rsidR="00D67130">
        <w:instrText xml:space="preserve"> SEQ AMEqn \c \* Arabic \* MERGEFORMAT </w:instrText>
      </w:r>
      <w:r w:rsidR="00D67130">
        <w:fldChar w:fldCharType="separate"/>
      </w:r>
      <w:r w:rsidR="00293D71">
        <w:rPr>
          <w:noProof/>
        </w:rPr>
        <w:instrText>11</w:instrText>
      </w:r>
      <w:r w:rsidR="00D67130">
        <w:rPr>
          <w:noProof/>
        </w:rPr>
        <w:fldChar w:fldCharType="end"/>
      </w:r>
      <w:r>
        <w:instrText>)</w:instrText>
      </w:r>
      <w:bookmarkEnd w:id="935"/>
      <w:r>
        <w:fldChar w:fldCharType="end"/>
      </w:r>
    </w:p>
    <w:p w14:paraId="76F36857" w14:textId="007C4E4A" w:rsidR="001D31D1" w:rsidRDefault="00837767" w:rsidP="00837767">
      <w:pPr>
        <w:pStyle w:val="AMDisplayEquation"/>
      </w:pPr>
      <w:r>
        <w:tab/>
      </w:r>
      <w:r w:rsidRPr="00837767">
        <w:rPr>
          <w:position w:val="-26"/>
        </w:rPr>
        <w:object w:dxaOrig="4564" w:dyaOrig="639" w14:anchorId="75ABB450">
          <v:shape id="_x0000_i1036" type="#_x0000_t75" style="width:228pt;height:31.65pt" o:ole="">
            <v:imagedata r:id="rId32" o:title=""/>
          </v:shape>
          <o:OLEObject Type="Embed" ProgID="Equation.AxMath" ShapeID="_x0000_i1036" DrawAspect="Content" ObjectID="_1694342233" r:id="rId33"/>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936" w:name="ZEqnNum146269"/>
      <w:r>
        <w:instrText>(</w:instrText>
      </w:r>
      <w:r w:rsidR="00D67130">
        <w:fldChar w:fldCharType="begin"/>
      </w:r>
      <w:r w:rsidR="00D67130">
        <w:instrText xml:space="preserve"> SEQ AMEqn \c \* Arabic \* MERGEFORMAT </w:instrText>
      </w:r>
      <w:r w:rsidR="00D67130">
        <w:fldChar w:fldCharType="separate"/>
      </w:r>
      <w:r w:rsidR="00293D71">
        <w:rPr>
          <w:noProof/>
        </w:rPr>
        <w:instrText>12</w:instrText>
      </w:r>
      <w:r w:rsidR="00D67130">
        <w:rPr>
          <w:noProof/>
        </w:rPr>
        <w:fldChar w:fldCharType="end"/>
      </w:r>
      <w:r>
        <w:instrText>)</w:instrText>
      </w:r>
      <w:bookmarkEnd w:id="936"/>
      <w:r>
        <w:fldChar w:fldCharType="end"/>
      </w:r>
    </w:p>
    <w:p w14:paraId="46D6551C" w14:textId="074DACE8" w:rsidR="00FC6797" w:rsidRDefault="00837767" w:rsidP="00837767">
      <w:pPr>
        <w:ind w:firstLine="420"/>
      </w:pPr>
      <w:r>
        <w:rPr>
          <w:rFonts w:hint="eastAsia"/>
        </w:rPr>
        <w:t>将上式</w:t>
      </w:r>
      <w:r>
        <w:fldChar w:fldCharType="begin"/>
      </w:r>
      <w:r>
        <w:instrText xml:space="preserve"> GOTOBUTTON ZEqnNum824033  \* MERGEFORMAT </w:instrText>
      </w:r>
      <w:r w:rsidR="00D67130">
        <w:fldChar w:fldCharType="begin"/>
      </w:r>
      <w:r w:rsidR="00D67130">
        <w:instrText xml:space="preserve"> REF ZEqnNum824033 \* Charformat \! \* MERGEFORMAT </w:instrText>
      </w:r>
      <w:r w:rsidR="00D67130">
        <w:fldChar w:fldCharType="separate"/>
      </w:r>
      <w:r w:rsidR="00293D71">
        <w:instrText>(11)</w:instrText>
      </w:r>
      <w:r w:rsidR="00D67130">
        <w:fldChar w:fldCharType="end"/>
      </w:r>
      <w:r>
        <w:fldChar w:fldCharType="end"/>
      </w:r>
      <w:r>
        <w:rPr>
          <w:rFonts w:hint="eastAsia"/>
        </w:rPr>
        <w:t>与式</w:t>
      </w:r>
      <w:r>
        <w:fldChar w:fldCharType="begin"/>
      </w:r>
      <w:r>
        <w:instrText xml:space="preserve"> GOTOBUTTON ZEqnNum146269  \* MERGEFORMAT </w:instrText>
      </w:r>
      <w:r w:rsidR="00D67130">
        <w:fldChar w:fldCharType="begin"/>
      </w:r>
      <w:r w:rsidR="00D67130">
        <w:instrText xml:space="preserve"> REF ZEqnNum146269 \* Charformat \! \* MERGEFORMAT </w:instrText>
      </w:r>
      <w:r w:rsidR="00D67130">
        <w:fldChar w:fldCharType="separate"/>
      </w:r>
      <w:r w:rsidR="00293D71">
        <w:instrText>(12)</w:instrText>
      </w:r>
      <w:r w:rsidR="00D67130">
        <w:fldChar w:fldCharType="end"/>
      </w:r>
      <w:r>
        <w:fldChar w:fldCharType="end"/>
      </w:r>
      <w:r>
        <w:rPr>
          <w:rFonts w:hint="eastAsia"/>
        </w:rPr>
        <w:t>代入式</w:t>
      </w:r>
      <w:r>
        <w:fldChar w:fldCharType="begin"/>
      </w:r>
      <w:r>
        <w:instrText xml:space="preserve"> GOTOBUTTON ZEqnNum346932  \* MERGEFORMAT </w:instrText>
      </w:r>
      <w:r w:rsidR="00D67130">
        <w:fldChar w:fldCharType="begin"/>
      </w:r>
      <w:r w:rsidR="00D67130">
        <w:instrText xml:space="preserve"> REF ZEqnNum346932 \* Charformat \! \* MERGEFORMAT </w:instrText>
      </w:r>
      <w:r w:rsidR="00D67130">
        <w:fldChar w:fldCharType="separate"/>
      </w:r>
      <w:r w:rsidR="00293D71">
        <w:instrText>(7)</w:instrText>
      </w:r>
      <w:r w:rsidR="00D67130">
        <w:fldChar w:fldCharType="end"/>
      </w:r>
      <w:r>
        <w:fldChar w:fldCharType="end"/>
      </w:r>
      <w:r>
        <w:rPr>
          <w:rFonts w:hint="eastAsia"/>
        </w:rPr>
        <w:t>中，相</w:t>
      </w:r>
      <w:r w:rsidRPr="00837767">
        <w:rPr>
          <w:rFonts w:hint="eastAsia"/>
          <w:color w:val="000000" w:themeColor="text1"/>
        </w:rPr>
        <w:t>位</w:t>
      </w:r>
      <m:oMath>
        <m:acc>
          <m:accPr>
            <m:chr m:val="̅"/>
            <m:ctrlPr>
              <w:rPr>
                <w:rFonts w:ascii="Cambria Math" w:hAnsi="Cambria Math"/>
                <w:color w:val="000000" w:themeColor="text1"/>
              </w:rPr>
            </m:ctrlPr>
          </m:accPr>
          <m:e>
            <m:sSub>
              <m:sSubPr>
                <m:ctrlPr>
                  <w:rPr>
                    <w:rFonts w:ascii="Cambria Math" w:hAnsi="Cambria Math"/>
                    <w:i/>
                    <w:color w:val="000000" w:themeColor="text1"/>
                  </w:rPr>
                </m:ctrlPr>
              </m:sSubPr>
              <m:e>
                <m:r>
                  <m:rPr>
                    <m:sty m:val="p"/>
                  </m:rPr>
                  <w:rPr>
                    <w:rFonts w:ascii="Cambria Math" w:hAnsi="Cambria Math"/>
                    <w:color w:val="000000" w:themeColor="text1"/>
                  </w:rPr>
                  <m:t>ϕ</m:t>
                </m:r>
              </m:e>
              <m:sub>
                <m:r>
                  <w:rPr>
                    <w:rFonts w:ascii="Cambria Math" w:hAnsi="Cambria Math"/>
                    <w:color w:val="000000" w:themeColor="text1"/>
                  </w:rPr>
                  <m:t>i</m:t>
                </m:r>
              </m:sub>
            </m:sSub>
          </m:e>
        </m:acc>
        <m:d>
          <m:dPr>
            <m:ctrlPr>
              <w:rPr>
                <w:rFonts w:ascii="Cambria Math" w:hAnsi="Cambria Math"/>
                <w:i/>
                <w:color w:val="000000" w:themeColor="text1"/>
              </w:rPr>
            </m:ctrlPr>
          </m:dPr>
          <m:e>
            <m:r>
              <w:rPr>
                <w:rFonts w:ascii="Cambria Math" w:hAnsi="Cambria Math"/>
                <w:color w:val="000000" w:themeColor="text1"/>
              </w:rPr>
              <m:t>t</m:t>
            </m:r>
          </m:e>
        </m:d>
      </m:oMath>
      <w:r>
        <w:rPr>
          <w:rFonts w:hint="eastAsia"/>
        </w:rPr>
        <w:t>与相位噪声</w:t>
      </w:r>
      <m:oMath>
        <m:r>
          <m:rPr>
            <m:sty m:val="p"/>
          </m:rPr>
          <w:rPr>
            <w:rFonts w:ascii="Cambria Math" w:hAnsi="Cambria Math"/>
          </w:rPr>
          <m:t>δ</m:t>
        </m:r>
        <m:acc>
          <m:accPr>
            <m:chr m:val="̅"/>
            <m:ctrlPr>
              <w:rPr>
                <w:rFonts w:ascii="Cambria Math" w:hAnsi="Cambria Math"/>
              </w:rPr>
            </m:ctrlPr>
          </m:accPr>
          <m:e>
            <m:sSub>
              <m:sSubPr>
                <m:ctrlPr>
                  <w:rPr>
                    <w:rFonts w:ascii="Cambria Math" w:hAnsi="Cambria Math"/>
                    <w:i/>
                  </w:rPr>
                </m:ctrlPr>
              </m:sSubPr>
              <m:e>
                <m:r>
                  <m:rPr>
                    <m:sty m:val="p"/>
                  </m:rPr>
                  <w:rPr>
                    <w:rFonts w:ascii="Cambria Math" w:hAnsi="Cambria Math"/>
                  </w:rPr>
                  <m:t>ϕ</m:t>
                </m:r>
              </m:e>
              <m:sub>
                <m:r>
                  <w:rPr>
                    <w:rFonts w:ascii="Cambria Math" w:hAnsi="Cambria Math"/>
                  </w:rPr>
                  <m:t>i</m:t>
                </m:r>
              </m:sub>
            </m:sSub>
          </m:e>
        </m:acc>
        <m:d>
          <m:dPr>
            <m:ctrlPr>
              <w:rPr>
                <w:rFonts w:ascii="Cambria Math" w:hAnsi="Cambria Math"/>
                <w:i/>
              </w:rPr>
            </m:ctrlPr>
          </m:dPr>
          <m:e>
            <m:r>
              <w:rPr>
                <w:rFonts w:ascii="Cambria Math" w:hAnsi="Cambria Math"/>
              </w:rPr>
              <m:t>t</m:t>
            </m:r>
          </m:e>
        </m:d>
      </m:oMath>
      <w:r>
        <w:rPr>
          <w:rFonts w:hint="eastAsia"/>
        </w:rPr>
        <w:t>被抵消。虽然双星差分相位</w:t>
      </w:r>
      <w:r w:rsidR="00657FB3">
        <w:rPr>
          <w:rFonts w:hint="eastAsia"/>
        </w:rPr>
        <w:t>测量值</w:t>
      </w:r>
      <w:r>
        <w:rPr>
          <w:rFonts w:hint="eastAsia"/>
        </w:rPr>
        <w:t>中</w:t>
      </w:r>
      <w:r w:rsidR="00F87487">
        <w:rPr>
          <w:rFonts w:hint="eastAsia"/>
        </w:rPr>
        <w:t>共同含有</w:t>
      </w:r>
      <w:r>
        <w:rPr>
          <w:rFonts w:hint="eastAsia"/>
        </w:rPr>
        <w:t>的相位噪声因</w:t>
      </w:r>
      <w:del w:id="937" w:author="L Reuben" w:date="2021-02-18T09:37:00Z">
        <w:r w:rsidDel="0087177A">
          <w:rPr>
            <w:rFonts w:hint="eastAsia"/>
          </w:rPr>
          <w:delText>为</w:delText>
        </w:r>
      </w:del>
      <w:r>
        <w:rPr>
          <w:rFonts w:hint="eastAsia"/>
        </w:rPr>
        <w:t>相互异号而抵消，但由于微波</w:t>
      </w:r>
      <w:r w:rsidR="006050FD">
        <w:rPr>
          <w:rFonts w:hint="eastAsia"/>
        </w:rPr>
        <w:t>存在飞行时间</w:t>
      </w:r>
      <w:ins w:id="938" w:author="L Reuben" w:date="2021-02-18T09:37:00Z">
        <w:r w:rsidR="005D4517" w:rsidRPr="005D4517">
          <w:rPr>
            <w:rFonts w:hint="eastAsia"/>
            <w:color w:val="4472C4" w:themeColor="accent1"/>
            <w:rPrChange w:id="939" w:author="L Reuben" w:date="2021-02-18T09:38:00Z">
              <w:rPr>
                <w:rFonts w:hint="eastAsia"/>
              </w:rPr>
            </w:rPrChange>
          </w:rPr>
          <w:t>差异</w:t>
        </w:r>
      </w:ins>
      <w:r>
        <w:rPr>
          <w:rFonts w:hint="eastAsia"/>
        </w:rPr>
        <w:t>，</w:t>
      </w:r>
      <w:del w:id="940" w:author="L Reuben" w:date="2021-02-18T09:45:00Z">
        <w:r w:rsidRPr="00753889" w:rsidDel="00635918">
          <w:rPr>
            <w:rFonts w:hint="eastAsia"/>
            <w:color w:val="4472C4" w:themeColor="accent1"/>
            <w:rPrChange w:id="941" w:author="L Reuben" w:date="2021-02-18T09:45:00Z">
              <w:rPr>
                <w:rFonts w:hint="eastAsia"/>
              </w:rPr>
            </w:rPrChange>
          </w:rPr>
          <w:delText>由</w:delText>
        </w:r>
      </w:del>
      <w:ins w:id="942" w:author="L Reuben" w:date="2021-02-18T09:38:00Z">
        <w:r w:rsidR="005D4517" w:rsidRPr="00753889">
          <w:rPr>
            <w:rFonts w:hint="eastAsia"/>
            <w:color w:val="4472C4" w:themeColor="accent1"/>
            <w:rPrChange w:id="943" w:author="L Reuben" w:date="2021-02-18T09:45:00Z">
              <w:rPr>
                <w:rFonts w:hint="eastAsia"/>
              </w:rPr>
            </w:rPrChange>
          </w:rPr>
          <w:t>载波</w:t>
        </w:r>
      </w:ins>
      <w:del w:id="944" w:author="L Reuben" w:date="2021-02-18T09:38:00Z">
        <w:r w:rsidRPr="00753889" w:rsidDel="005D4517">
          <w:rPr>
            <w:rFonts w:hint="eastAsia"/>
            <w:color w:val="4472C4" w:themeColor="accent1"/>
            <w:rPrChange w:id="945" w:author="L Reuben" w:date="2021-02-18T09:45:00Z">
              <w:rPr>
                <w:rFonts w:hint="eastAsia"/>
              </w:rPr>
            </w:rPrChange>
          </w:rPr>
          <w:delText>超稳振子</w:delText>
        </w:r>
      </w:del>
      <w:r w:rsidRPr="00753889">
        <w:rPr>
          <w:rFonts w:hint="eastAsia"/>
          <w:color w:val="4472C4" w:themeColor="accent1"/>
          <w:rPrChange w:id="946" w:author="L Reuben" w:date="2021-02-18T09:45:00Z">
            <w:rPr>
              <w:rFonts w:hint="eastAsia"/>
            </w:rPr>
          </w:rPrChange>
        </w:rPr>
        <w:t>频率</w:t>
      </w:r>
      <w:del w:id="947" w:author="L Reuben" w:date="2021-02-18T09:45:00Z">
        <w:r w:rsidRPr="00753889" w:rsidDel="00635918">
          <w:rPr>
            <w:rFonts w:hint="eastAsia"/>
            <w:color w:val="4472C4" w:themeColor="accent1"/>
            <w:rPrChange w:id="948" w:author="L Reuben" w:date="2021-02-18T09:45:00Z">
              <w:rPr>
                <w:rFonts w:hint="eastAsia"/>
              </w:rPr>
            </w:rPrChange>
          </w:rPr>
          <w:delText>不稳定性引起的</w:delText>
        </w:r>
      </w:del>
      <w:r w:rsidRPr="00753889">
        <w:rPr>
          <w:rFonts w:hint="eastAsia"/>
          <w:color w:val="4472C4" w:themeColor="accent1"/>
          <w:rPrChange w:id="949" w:author="L Reuben" w:date="2021-02-18T09:45:00Z">
            <w:rPr>
              <w:rFonts w:hint="eastAsia"/>
            </w:rPr>
          </w:rPrChange>
        </w:rPr>
        <w:t>相位噪声</w:t>
      </w:r>
      <w:ins w:id="950" w:author="L Reuben" w:date="2021-02-18T09:45:00Z">
        <w:r w:rsidR="00635918" w:rsidRPr="00753889">
          <w:rPr>
            <w:rFonts w:hint="eastAsia"/>
            <w:color w:val="4472C4" w:themeColor="accent1"/>
            <w:rPrChange w:id="951" w:author="L Reuben" w:date="2021-02-18T09:45:00Z">
              <w:rPr>
                <w:rFonts w:hint="eastAsia"/>
              </w:rPr>
            </w:rPrChange>
          </w:rPr>
          <w:t>的高频成分未被抵消</w:t>
        </w:r>
      </w:ins>
      <w:del w:id="952" w:author="L Reuben" w:date="2021-02-18T09:44:00Z">
        <w:r w:rsidRPr="00635918" w:rsidDel="00635918">
          <w:rPr>
            <w:rFonts w:hint="eastAsia"/>
            <w:color w:val="4472C4" w:themeColor="accent1"/>
            <w:rPrChange w:id="953" w:author="L Reuben" w:date="2021-02-18T09:43:00Z">
              <w:rPr>
                <w:rFonts w:hint="eastAsia"/>
              </w:rPr>
            </w:rPrChange>
          </w:rPr>
          <w:delText>仍有</w:delText>
        </w:r>
      </w:del>
      <w:del w:id="954" w:author="L Reuben" w:date="2021-02-18T09:38:00Z">
        <w:r w:rsidRPr="00635918" w:rsidDel="005D4517">
          <w:rPr>
            <w:rFonts w:hint="eastAsia"/>
            <w:color w:val="4472C4" w:themeColor="accent1"/>
            <w:rPrChange w:id="955" w:author="L Reuben" w:date="2021-02-18T09:43:00Z">
              <w:rPr>
                <w:rFonts w:hint="eastAsia"/>
              </w:rPr>
            </w:rPrChange>
          </w:rPr>
          <w:delText>少量</w:delText>
        </w:r>
      </w:del>
      <w:del w:id="956" w:author="L Reuben" w:date="2021-02-18T09:44:00Z">
        <w:r w:rsidRPr="00635918" w:rsidDel="00635918">
          <w:rPr>
            <w:rFonts w:hint="eastAsia"/>
            <w:color w:val="4472C4" w:themeColor="accent1"/>
            <w:rPrChange w:id="957" w:author="L Reuben" w:date="2021-02-18T09:43:00Z">
              <w:rPr>
                <w:rFonts w:hint="eastAsia"/>
              </w:rPr>
            </w:rPrChange>
          </w:rPr>
          <w:delText>残留</w:delText>
        </w:r>
      </w:del>
      <w:r>
        <w:rPr>
          <w:rFonts w:hint="eastAsia"/>
        </w:rPr>
        <w:t>。</w:t>
      </w:r>
      <w:r w:rsidR="00FC6797" w:rsidRPr="00FC6797">
        <w:t>GRACE-FO</w:t>
      </w:r>
      <w:r w:rsidR="00FC6797" w:rsidRPr="00FC6797">
        <w:t>双星在时刻</w:t>
      </w:r>
      <m:oMath>
        <m:r>
          <w:rPr>
            <w:rFonts w:ascii="Cambria Math" w:hAnsi="Cambria Math" w:hint="eastAsia"/>
          </w:rPr>
          <m:t>t</m:t>
        </m:r>
      </m:oMath>
      <w:r w:rsidR="00FC6797" w:rsidRPr="00FC6797">
        <w:t>的</w:t>
      </w:r>
      <w:r>
        <w:rPr>
          <w:rFonts w:hint="eastAsia"/>
        </w:rPr>
        <w:t>双向单程</w:t>
      </w:r>
      <w:r w:rsidR="00FC6797" w:rsidRPr="00FC6797">
        <w:t>相位测量值可以表示为：</w:t>
      </w:r>
    </w:p>
    <w:p w14:paraId="30054613" w14:textId="730AA9D6" w:rsidR="00FC6797" w:rsidRDefault="00FC6797" w:rsidP="00E7705B">
      <w:pPr>
        <w:pStyle w:val="AMDisplayEquation"/>
        <w:ind w:left="210" w:right="210"/>
      </w:pPr>
      <w:r>
        <w:tab/>
      </w:r>
      <w:r w:rsidR="00691270" w:rsidRPr="00FC6797">
        <w:rPr>
          <w:position w:val="-41"/>
        </w:rPr>
        <w:object w:dxaOrig="5788" w:dyaOrig="948" w14:anchorId="34FADBE7">
          <v:shape id="_x0000_i1037" type="#_x0000_t75" style="width:289.1pt;height:47.45pt" o:ole="">
            <v:imagedata r:id="rId34" o:title=""/>
          </v:shape>
          <o:OLEObject Type="Embed" ProgID="Equation.AxMath" ShapeID="_x0000_i1037" DrawAspect="Content" ObjectID="_1694342234" r:id="rId35"/>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958" w:name="ZEqnNum607015"/>
      <w:r>
        <w:instrText>(</w:instrText>
      </w:r>
      <w:r w:rsidR="00D67130">
        <w:fldChar w:fldCharType="begin"/>
      </w:r>
      <w:r w:rsidR="00D67130">
        <w:instrText xml:space="preserve"> SEQ AMEqn \c \* Arabic \* MERGEFORMAT </w:instrText>
      </w:r>
      <w:r w:rsidR="00D67130">
        <w:fldChar w:fldCharType="separate"/>
      </w:r>
      <w:r w:rsidR="00293D71">
        <w:rPr>
          <w:noProof/>
        </w:rPr>
        <w:instrText>13</w:instrText>
      </w:r>
      <w:r w:rsidR="00D67130">
        <w:rPr>
          <w:noProof/>
        </w:rPr>
        <w:fldChar w:fldCharType="end"/>
      </w:r>
      <w:r>
        <w:instrText>)</w:instrText>
      </w:r>
      <w:bookmarkEnd w:id="958"/>
      <w:r>
        <w:fldChar w:fldCharType="end"/>
      </w:r>
    </w:p>
    <w:p w14:paraId="648FF0F0" w14:textId="1416EEE1" w:rsidR="00E7705B" w:rsidRDefault="00E7705B" w:rsidP="00E7705B">
      <w:pPr>
        <w:ind w:firstLine="420"/>
      </w:pPr>
      <w:r w:rsidRPr="00E7705B">
        <w:t>上式中第一项表示</w:t>
      </w:r>
      <w:r w:rsidRPr="00195059">
        <w:rPr>
          <w:rFonts w:hint="eastAsia"/>
          <w:strike/>
          <w:color w:val="FF0000"/>
          <w:rPrChange w:id="959" w:author="L Reuben" w:date="2021-02-17T17:27:00Z">
            <w:rPr>
              <w:rFonts w:hint="eastAsia"/>
            </w:rPr>
          </w:rPrChange>
        </w:rPr>
        <w:t>真</w:t>
      </w:r>
      <w:ins w:id="960" w:author="L Reuben" w:date="2021-02-17T17:27:00Z">
        <w:r w:rsidR="00195059" w:rsidRPr="00195059">
          <w:rPr>
            <w:rFonts w:hint="eastAsia"/>
            <w:color w:val="4472C4" w:themeColor="accent1"/>
            <w:rPrChange w:id="961" w:author="L Reuben" w:date="2021-02-17T17:27:00Z">
              <w:rPr>
                <w:rFonts w:hint="eastAsia"/>
                <w:color w:val="FF0000"/>
              </w:rPr>
            </w:rPrChange>
          </w:rPr>
          <w:t>标称</w:t>
        </w:r>
      </w:ins>
      <w:r w:rsidRPr="000F5E02">
        <w:rPr>
          <w:rFonts w:hint="eastAsia"/>
          <w:color w:val="FF0000"/>
          <w:rPrChange w:id="962" w:author="Peng Xu" w:date="2021-02-05T19:54:00Z">
            <w:rPr>
              <w:rFonts w:hint="eastAsia"/>
            </w:rPr>
          </w:rPrChange>
        </w:rPr>
        <w:t>相位测量值</w:t>
      </w:r>
      <w:r w:rsidRPr="00E7705B">
        <w:t>，第二项表示由</w:t>
      </w:r>
      <w:r w:rsidR="00A31C89">
        <w:rPr>
          <w:rFonts w:hint="eastAsia"/>
        </w:rPr>
        <w:t>超稳振子</w:t>
      </w:r>
      <w:r w:rsidRPr="00E7705B">
        <w:t>频率噪声引起的相位测量</w:t>
      </w:r>
      <w:r w:rsidR="00A31C89">
        <w:rPr>
          <w:rFonts w:hint="eastAsia"/>
        </w:rPr>
        <w:t>噪声</w:t>
      </w:r>
      <w:r w:rsidRPr="00E7705B">
        <w:t>，第三项表示由时间标签误差引起的相位测量</w:t>
      </w:r>
      <w:r w:rsidR="00A31C89">
        <w:rPr>
          <w:rFonts w:hint="eastAsia"/>
        </w:rPr>
        <w:t>噪声</w:t>
      </w:r>
      <w:r w:rsidRPr="00E7705B">
        <w:t>，第四项表示频率</w:t>
      </w:r>
      <w:r w:rsidR="00A31C89">
        <w:rPr>
          <w:rFonts w:hint="eastAsia"/>
        </w:rPr>
        <w:t>噪声</w:t>
      </w:r>
      <w:r w:rsidRPr="00E7705B">
        <w:t>与时间标签误差的耦合。由于</w:t>
      </w:r>
      <w:r w:rsidRPr="00E7705B">
        <w:t>GRACE-FO</w:t>
      </w:r>
      <w:r w:rsidRPr="00E7705B">
        <w:t>双星的飞行</w:t>
      </w:r>
      <w:r w:rsidRPr="00E7705B">
        <w:rPr>
          <w:rFonts w:hint="eastAsia"/>
        </w:rPr>
        <w:t>时间相差大致为</w:t>
      </w:r>
      <m:oMath>
        <m:r>
          <w:rPr>
            <w:rFonts w:ascii="Cambria Math" w:hAnsi="Cambria Math"/>
          </w:rPr>
          <m:t xml:space="preserve">0.05 </m:t>
        </m:r>
        <m:r>
          <m:rPr>
            <m:sty m:val="p"/>
          </m:rPr>
          <w:rPr>
            <w:rFonts w:ascii="Cambria Math" w:hAnsi="Cambria Math"/>
          </w:rPr>
          <m:t>μ</m:t>
        </m:r>
        <m:r>
          <w:rPr>
            <w:rFonts w:ascii="Cambria Math" w:hAnsi="Cambria Math"/>
          </w:rPr>
          <m:t>s</m:t>
        </m:r>
      </m:oMath>
      <w:r w:rsidRPr="00E7705B">
        <w:t>，因此，上式</w:t>
      </w:r>
      <w:r w:rsidR="00947C3B">
        <w:fldChar w:fldCharType="begin"/>
      </w:r>
      <w:r w:rsidR="00947C3B">
        <w:instrText xml:space="preserve"> GOTOBUTTON ZEqnNum607015  \* MERGEFORMAT </w:instrText>
      </w:r>
      <w:r w:rsidR="00D67130">
        <w:fldChar w:fldCharType="begin"/>
      </w:r>
      <w:r w:rsidR="00D67130">
        <w:instrText xml:space="preserve"> REF ZEqnNum607015 \* Charformat \! \* MERGEFORMAT </w:instrText>
      </w:r>
      <w:r w:rsidR="00D67130">
        <w:fldChar w:fldCharType="separate"/>
      </w:r>
      <w:r w:rsidR="00293D71">
        <w:instrText>(13)</w:instrText>
      </w:r>
      <w:r w:rsidR="00D67130">
        <w:fldChar w:fldCharType="end"/>
      </w:r>
      <w:r w:rsidR="00947C3B">
        <w:fldChar w:fldCharType="end"/>
      </w:r>
      <w:r w:rsidRPr="00E7705B">
        <w:t>第一项可近似为：</w:t>
      </w:r>
    </w:p>
    <w:p w14:paraId="0DB4F552" w14:textId="33147DD5" w:rsidR="00EB0EB5" w:rsidRDefault="00EB0EB5" w:rsidP="00EB0EB5">
      <w:pPr>
        <w:pStyle w:val="AMDisplayEquation"/>
      </w:pPr>
      <w:r>
        <w:tab/>
      </w:r>
      <w:r w:rsidR="00C07F74" w:rsidRPr="00EB0EB5">
        <w:rPr>
          <w:position w:val="-11"/>
        </w:rPr>
        <w:object w:dxaOrig="3669" w:dyaOrig="329" w14:anchorId="71260518">
          <v:shape id="_x0000_i1038" type="#_x0000_t75" style="width:183.8pt;height:16.35pt" o:ole="">
            <v:imagedata r:id="rId36" o:title=""/>
          </v:shape>
          <o:OLEObject Type="Embed" ProgID="Equation.AxMath" ShapeID="_x0000_i1038" DrawAspect="Content" ObjectID="_1694342235" r:id="rId3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D67130">
        <w:fldChar w:fldCharType="begin"/>
      </w:r>
      <w:r w:rsidR="00D67130">
        <w:instrText xml:space="preserve"> SEQ AMEqn \c \* Arabic \* MERGEFORMAT </w:instrText>
      </w:r>
      <w:r w:rsidR="00D67130">
        <w:fldChar w:fldCharType="separate"/>
      </w:r>
      <w:r w:rsidR="00293D71">
        <w:rPr>
          <w:noProof/>
        </w:rPr>
        <w:instrText>14</w:instrText>
      </w:r>
      <w:r w:rsidR="00D67130">
        <w:rPr>
          <w:noProof/>
        </w:rPr>
        <w:fldChar w:fldCharType="end"/>
      </w:r>
      <w:r>
        <w:instrText>)</w:instrText>
      </w:r>
      <w:r>
        <w:fldChar w:fldCharType="end"/>
      </w:r>
    </w:p>
    <w:p w14:paraId="50951B55" w14:textId="584B98FE" w:rsidR="00794EF4" w:rsidRDefault="00794EF4" w:rsidP="00794EF4">
      <w:pPr>
        <w:ind w:firstLine="420"/>
      </w:pPr>
      <w:r w:rsidRPr="00794EF4">
        <w:rPr>
          <w:rFonts w:hint="eastAsia"/>
        </w:rPr>
        <w:t>将上式</w:t>
      </w:r>
      <w:r>
        <w:fldChar w:fldCharType="begin"/>
      </w:r>
      <w:r>
        <w:instrText xml:space="preserve"> GOTOBUTTON ZEqnNum607015  \* MERGEFORMAT </w:instrText>
      </w:r>
      <w:r w:rsidR="00D67130">
        <w:fldChar w:fldCharType="begin"/>
      </w:r>
      <w:r w:rsidR="00D67130">
        <w:instrText xml:space="preserve"> REF ZEqnNum607015 \* Charformat \! \* MERGEFORMAT </w:instrText>
      </w:r>
      <w:r w:rsidR="00D67130">
        <w:fldChar w:fldCharType="separate"/>
      </w:r>
      <w:r w:rsidR="00293D71">
        <w:instrText>(13)</w:instrText>
      </w:r>
      <w:r w:rsidR="00D67130">
        <w:fldChar w:fldCharType="end"/>
      </w:r>
      <w:r>
        <w:fldChar w:fldCharType="end"/>
      </w:r>
      <w:r w:rsidRPr="00794EF4">
        <w:t>乘光速</w:t>
      </w:r>
      <m:oMath>
        <m:r>
          <w:rPr>
            <w:rFonts w:ascii="Cambria Math" w:hAnsi="Cambria Math"/>
          </w:rPr>
          <m:t>c</m:t>
        </m:r>
      </m:oMath>
      <w:r w:rsidRPr="00794EF4">
        <w:t>再除以双星载波频率之和，即可得</w:t>
      </w:r>
      <m:oMath>
        <m:r>
          <w:rPr>
            <w:rFonts w:ascii="Cambria Math" w:hAnsi="Cambria Math"/>
          </w:rPr>
          <m:t>t</m:t>
        </m:r>
      </m:oMath>
      <w:r w:rsidRPr="00794EF4">
        <w:t>时刻</w:t>
      </w:r>
      <w:r w:rsidRPr="00794EF4">
        <w:t>GRACE-FO</w:t>
      </w:r>
      <w:r w:rsidRPr="00794EF4">
        <w:t>双星</w:t>
      </w:r>
      <w:del w:id="963" w:author="L Reuben" w:date="2021-02-17T17:27:00Z">
        <w:r w:rsidRPr="00794EF4" w:rsidDel="00195059">
          <w:delText>带偏</w:delText>
        </w:r>
      </w:del>
      <w:ins w:id="964" w:author="L Reuben" w:date="2021-02-17T17:27:00Z">
        <w:r w:rsidR="00195059">
          <w:t>有偏</w:t>
        </w:r>
      </w:ins>
      <w:r w:rsidRPr="00794EF4">
        <w:t>星间距为：</w:t>
      </w:r>
    </w:p>
    <w:p w14:paraId="4C7C666F" w14:textId="1A1CF844" w:rsidR="00794EF4" w:rsidRDefault="00794EF4" w:rsidP="00794EF4">
      <w:pPr>
        <w:pStyle w:val="AMDisplayEquation"/>
      </w:pPr>
      <w:r>
        <w:tab/>
      </w:r>
      <w:r w:rsidR="009657D7" w:rsidRPr="00794EF4">
        <w:rPr>
          <w:position w:val="-79"/>
        </w:rPr>
        <w:object w:dxaOrig="5461" w:dyaOrig="1705" w14:anchorId="35993823">
          <v:shape id="_x0000_i1039" type="#_x0000_t75" style="width:273.25pt;height:85.1pt" o:ole="">
            <v:imagedata r:id="rId38" o:title=""/>
          </v:shape>
          <o:OLEObject Type="Embed" ProgID="Equation.AxMath" ShapeID="_x0000_i1039" DrawAspect="Content" ObjectID="_1694342236" r:id="rId39"/>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965" w:name="ZEqnNum692966"/>
      <w:r>
        <w:instrText>(</w:instrText>
      </w:r>
      <w:r w:rsidR="00D67130">
        <w:fldChar w:fldCharType="begin"/>
      </w:r>
      <w:r w:rsidR="00D67130">
        <w:instrText xml:space="preserve"> SEQ AMEqn \c \* Arabic \* MERGEFORMAT </w:instrText>
      </w:r>
      <w:r w:rsidR="00D67130">
        <w:fldChar w:fldCharType="separate"/>
      </w:r>
      <w:r w:rsidR="00293D71">
        <w:rPr>
          <w:noProof/>
        </w:rPr>
        <w:instrText>15</w:instrText>
      </w:r>
      <w:r w:rsidR="00D67130">
        <w:rPr>
          <w:noProof/>
        </w:rPr>
        <w:fldChar w:fldCharType="end"/>
      </w:r>
      <w:r>
        <w:instrText>)</w:instrText>
      </w:r>
      <w:bookmarkEnd w:id="965"/>
      <w:r>
        <w:fldChar w:fldCharType="end"/>
      </w:r>
    </w:p>
    <w:p w14:paraId="27674ACE" w14:textId="10D52692" w:rsidR="00794EF4" w:rsidRDefault="00794EF4" w:rsidP="00794EF4">
      <w:pPr>
        <w:ind w:firstLine="420"/>
      </w:pPr>
      <w:r w:rsidRPr="00794EF4">
        <w:rPr>
          <w:rFonts w:hint="eastAsia"/>
        </w:rPr>
        <w:t>其中，第一项表示时刻</w:t>
      </w:r>
      <m:oMath>
        <m:r>
          <w:rPr>
            <w:rFonts w:ascii="Cambria Math" w:hAnsi="Cambria Math"/>
          </w:rPr>
          <m:t>t</m:t>
        </m:r>
      </m:oMath>
      <w:r w:rsidRPr="00794EF4">
        <w:t>的瞬时</w:t>
      </w:r>
      <w:r w:rsidR="009657D7">
        <w:rPr>
          <w:rFonts w:hint="eastAsia"/>
        </w:rPr>
        <w:t>真</w:t>
      </w:r>
      <w:r w:rsidRPr="00794EF4">
        <w:t>星间距，第二项表示瞬时飞行时间改正，第三项表示</w:t>
      </w:r>
      <w:r w:rsidRPr="00794EF4">
        <w:lastRenderedPageBreak/>
        <w:t>经双星相位联合后残余</w:t>
      </w:r>
      <w:r w:rsidR="00E8292E">
        <w:rPr>
          <w:rFonts w:hint="eastAsia"/>
        </w:rPr>
        <w:t>的</w:t>
      </w:r>
      <w:r w:rsidR="00E8292E" w:rsidRPr="00794EF4">
        <w:t>由超稳</w:t>
      </w:r>
      <w:r w:rsidR="00E8292E">
        <w:t>振子</w:t>
      </w:r>
      <w:r w:rsidR="00E8292E" w:rsidRPr="00794EF4">
        <w:t>频率噪声引起</w:t>
      </w:r>
      <w:r w:rsidRPr="00794EF4">
        <w:t>的高频星间距误差。</w:t>
      </w:r>
    </w:p>
    <w:p w14:paraId="37BD02EA" w14:textId="6916321E" w:rsidR="001038C2" w:rsidRDefault="001038C2" w:rsidP="001038C2">
      <w:pPr>
        <w:pStyle w:val="ae"/>
        <w:numPr>
          <w:ilvl w:val="1"/>
          <w:numId w:val="3"/>
        </w:numPr>
        <w:ind w:firstLineChars="0"/>
      </w:pPr>
      <w:r>
        <w:rPr>
          <w:rFonts w:hint="eastAsia"/>
        </w:rPr>
        <w:t>电离层改正</w:t>
      </w:r>
    </w:p>
    <w:p w14:paraId="3CED9BC7" w14:textId="07E8C634" w:rsidR="002C47E5" w:rsidRDefault="001038C2" w:rsidP="001038C2">
      <w:pPr>
        <w:pStyle w:val="ae"/>
      </w:pPr>
      <w:r w:rsidRPr="001038C2">
        <w:t>GRACE-FO</w:t>
      </w:r>
      <w:r w:rsidRPr="001038C2">
        <w:t>双星采用联合</w:t>
      </w:r>
      <w:r w:rsidRPr="001038C2">
        <w:t>K/Ka</w:t>
      </w:r>
      <w:r w:rsidRPr="001038C2">
        <w:t>双频段微波测量星间距消除电离层影响</w:t>
      </w:r>
      <w:r w:rsidR="002C47E5">
        <w:rPr>
          <w:rFonts w:hint="eastAsia"/>
        </w:rPr>
        <w:t>，其基本原理如下</w:t>
      </w:r>
      <w:r w:rsidR="002C47E5">
        <w:fldChar w:fldCharType="begin"/>
      </w:r>
      <w:r w:rsidR="002C47E5">
        <w:instrText xml:space="preserve"> ADDIN ZOTERO_ITEM CSL_CITATION {"citationID":"8NNtcYDZ","properties":{"formattedCitation":"(KIM, 2000)","plainCitation":"(KIM, 2000)","noteIndex":0},"citationItems":[{"id":149,"uris":["http://zotero.org/users/6467040/items/JYLRR7EE"],"uri":["http://zotero.org/users/6467040/items/JYLRR7EE"],"itemData":{"id":149,"type":"article-journal","language":"en","page":"289","title":"Simulation Study of A Low-Low Satellite-to-Satellite Tracking Mission","author":[{"family":"Kim","given":"Jeongrae"}],"issued":{"date-parts":[["2000"]]}}}],"schema":"https://github.com/citation-style-language/schema/raw/master/csl-citation.json"} </w:instrText>
      </w:r>
      <w:r w:rsidR="002C47E5">
        <w:fldChar w:fldCharType="separate"/>
      </w:r>
      <w:r w:rsidR="002C47E5" w:rsidRPr="002C47E5">
        <w:rPr>
          <w:rFonts w:cs="Times New Roman"/>
        </w:rPr>
        <w:t>(KIM, 2000)</w:t>
      </w:r>
      <w:r w:rsidR="002C47E5">
        <w:fldChar w:fldCharType="end"/>
      </w:r>
      <w:r w:rsidR="002C47E5">
        <w:rPr>
          <w:rFonts w:hint="eastAsia"/>
        </w:rPr>
        <w:t>：</w:t>
      </w:r>
    </w:p>
    <w:p w14:paraId="138DA8CE" w14:textId="1AE8A37D" w:rsidR="001038C2" w:rsidRDefault="001038C2" w:rsidP="001038C2">
      <w:pPr>
        <w:pStyle w:val="ae"/>
      </w:pPr>
      <w:r w:rsidRPr="001038C2">
        <w:t>电离层对相位的影响</w:t>
      </w:r>
      <m:oMath>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j</m:t>
            </m:r>
          </m:sup>
        </m:sSubSup>
      </m:oMath>
      <w:r w:rsidRPr="001038C2">
        <w:t>可看作正比于载波频率</w:t>
      </w:r>
      <m:oMath>
        <m:sSub>
          <m:sSubPr>
            <m:ctrlPr>
              <w:rPr>
                <w:rFonts w:ascii="Cambria Math" w:hAnsi="Cambria Math"/>
                <w:i/>
              </w:rPr>
            </m:ctrlPr>
          </m:sSubPr>
          <m:e>
            <m:r>
              <w:rPr>
                <w:rFonts w:ascii="Cambria Math" w:hAnsi="Cambria Math"/>
              </w:rPr>
              <m:t>f</m:t>
            </m:r>
          </m:e>
          <m:sub>
            <m:r>
              <w:rPr>
                <w:rFonts w:ascii="Cambria Math" w:hAnsi="Cambria Math"/>
              </w:rPr>
              <m:t>j</m:t>
            </m:r>
          </m:sub>
        </m:sSub>
      </m:oMath>
      <w:r w:rsidRPr="001038C2">
        <w:t>的倒数</w:t>
      </w:r>
      <w:r>
        <w:fldChar w:fldCharType="begin"/>
      </w:r>
      <w:r w:rsidR="00E72D0B">
        <w:instrText xml:space="preserve"> ADDIN ZOTERO_ITEM CSL_CITATION {"citationID":"QE18vCGG","properties":{"formattedCitation":"(LEICK, 1991; THOMAS, 1999)","plainCitation":"(LEICK, 1991; THOMAS, 1999)","noteIndex":0},"citationItems":[{"id":152,"uris":["http://zotero.org/users/6467040/items/6ZZ2Q6P3"],"uri":["http://zotero.org/users/6467040/items/6ZZ2Q6P3"],"itemData":{"id":152,"type":"article-journal","language":"en","page":"8","title":"GPS SATELLITE SURVEYING","author":[{"family":"Leick","given":"Alfred"}],"issued":{"date-parts":[["1991"]]}},"label":"page"},{"id":131,"uris":["http://zotero.org/users/6467040/items/MSUDL95B"],"uri":["http://zotero.org/users/6467040/items/MSUDL95B"],"itemData":{"id":131,"type":"article-journal","page":"196","title":"An Analysis of Gravity-Field Estimation Based on Intersatellite Dual-1-Way Biased Ranging","author":[{"family":"Thomas","given":"J.B."}],"issued":{"date-parts":[["1999"]]}},"label":"page"}],"schema":"https://github.com/citation-style-language/schema/raw/master/csl-citation.json"} </w:instrText>
      </w:r>
      <w:r>
        <w:fldChar w:fldCharType="separate"/>
      </w:r>
      <w:r w:rsidRPr="001038C2">
        <w:rPr>
          <w:rFonts w:ascii="等线" w:eastAsia="等线" w:hAnsi="等线"/>
        </w:rPr>
        <w:t>(LEICK, 1991; THOMAS, 1999)</w:t>
      </w:r>
      <w:r>
        <w:fldChar w:fldCharType="end"/>
      </w:r>
      <w:r>
        <w:rPr>
          <w:rFonts w:hint="eastAsia"/>
        </w:rPr>
        <w:t>。</w:t>
      </w:r>
    </w:p>
    <w:p w14:paraId="3A119574" w14:textId="0F03D031" w:rsidR="001038C2" w:rsidRDefault="001038C2" w:rsidP="001038C2">
      <w:pPr>
        <w:pStyle w:val="AMDisplayEquation"/>
      </w:pPr>
      <w:r>
        <w:tab/>
      </w:r>
      <w:r w:rsidRPr="001038C2">
        <w:rPr>
          <w:position w:val="-23"/>
        </w:rPr>
        <w:object w:dxaOrig="795" w:dyaOrig="578" w14:anchorId="792BB99C">
          <v:shape id="_x0000_i1040" type="#_x0000_t75" style="width:39.8pt;height:28.9pt" o:ole="">
            <v:imagedata r:id="rId40" o:title=""/>
          </v:shape>
          <o:OLEObject Type="Embed" ProgID="Equation.AxMath" ShapeID="_x0000_i1040" DrawAspect="Content" ObjectID="_1694342237" r:id="rId41"/>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966" w:name="ZEqnNum261797"/>
      <w:r>
        <w:instrText>(</w:instrText>
      </w:r>
      <w:r w:rsidR="00D67130">
        <w:fldChar w:fldCharType="begin"/>
      </w:r>
      <w:r w:rsidR="00D67130">
        <w:instrText xml:space="preserve"> SEQ AMEqn \c \* Arabic \* MERGEFORMAT </w:instrText>
      </w:r>
      <w:r w:rsidR="00D67130">
        <w:fldChar w:fldCharType="separate"/>
      </w:r>
      <w:r w:rsidR="00293D71">
        <w:rPr>
          <w:noProof/>
        </w:rPr>
        <w:instrText>16</w:instrText>
      </w:r>
      <w:r w:rsidR="00D67130">
        <w:rPr>
          <w:noProof/>
        </w:rPr>
        <w:fldChar w:fldCharType="end"/>
      </w:r>
      <w:r>
        <w:instrText>)</w:instrText>
      </w:r>
      <w:bookmarkEnd w:id="966"/>
      <w:r>
        <w:fldChar w:fldCharType="end"/>
      </w:r>
    </w:p>
    <w:p w14:paraId="15F45158" w14:textId="6F276502" w:rsidR="00F91445" w:rsidRDefault="00F91445" w:rsidP="00F91445">
      <w:pPr>
        <w:pStyle w:val="AMDisplayEquation"/>
      </w:pPr>
      <w:r w:rsidRPr="00F91445">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Pr="00F91445">
        <w:t>表示与沿微波传播路径方向电子数量成正比的常数。根据上式</w:t>
      </w:r>
      <w:r>
        <w:fldChar w:fldCharType="begin"/>
      </w:r>
      <w:r>
        <w:instrText xml:space="preserve"> GOTOBUTTON ZEqnNum692966  \* MERGEFORMAT </w:instrText>
      </w:r>
      <w:r w:rsidR="00D67130">
        <w:fldChar w:fldCharType="begin"/>
      </w:r>
      <w:r w:rsidR="00D67130">
        <w:instrText xml:space="preserve"> REF ZEqnNum692966</w:instrText>
      </w:r>
      <w:r w:rsidR="00D67130">
        <w:instrText xml:space="preserve"> \* Charformat \! \* MERGEFORMAT </w:instrText>
      </w:r>
      <w:r w:rsidR="00D67130">
        <w:fldChar w:fldCharType="separate"/>
      </w:r>
      <w:r w:rsidR="00293D71">
        <w:instrText>(15)</w:instrText>
      </w:r>
      <w:r w:rsidR="00D67130">
        <w:fldChar w:fldCharType="end"/>
      </w:r>
      <w:r>
        <w:fldChar w:fldCharType="end"/>
      </w:r>
      <w:r w:rsidRPr="00F91445">
        <w:t>中第五项，由电离层引起的</w:t>
      </w:r>
      <w:r w:rsidR="00AD1AD7">
        <w:t>双向单程</w:t>
      </w:r>
      <w:r w:rsidRPr="00F91445">
        <w:t>星间距改正可以表示为：</w:t>
      </w:r>
    </w:p>
    <w:p w14:paraId="2816E0C7" w14:textId="4D852421" w:rsidR="00F91445" w:rsidRDefault="00F91445" w:rsidP="00F91445">
      <w:pPr>
        <w:pStyle w:val="AMDisplayEquation"/>
      </w:pPr>
      <w:r>
        <w:tab/>
      </w:r>
      <w:r w:rsidRPr="00F91445">
        <w:rPr>
          <w:position w:val="-23"/>
        </w:rPr>
        <w:object w:dxaOrig="2629" w:dyaOrig="738" w14:anchorId="243FFF3C">
          <v:shape id="_x0000_i1041" type="#_x0000_t75" style="width:131.45pt;height:37.1pt" o:ole="">
            <v:imagedata r:id="rId42" o:title=""/>
          </v:shape>
          <o:OLEObject Type="Embed" ProgID="Equation.AxMath" ShapeID="_x0000_i1041" DrawAspect="Content" ObjectID="_1694342238" r:id="rId4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D67130">
        <w:fldChar w:fldCharType="begin"/>
      </w:r>
      <w:r w:rsidR="00D67130">
        <w:instrText xml:space="preserve"> SEQ AMEqn \c \* Arabic \* MERGEFORMAT </w:instrText>
      </w:r>
      <w:r w:rsidR="00D67130">
        <w:fldChar w:fldCharType="separate"/>
      </w:r>
      <w:r w:rsidR="00293D71">
        <w:rPr>
          <w:noProof/>
        </w:rPr>
        <w:instrText>17</w:instrText>
      </w:r>
      <w:r w:rsidR="00D67130">
        <w:rPr>
          <w:noProof/>
        </w:rPr>
        <w:fldChar w:fldCharType="end"/>
      </w:r>
      <w:r>
        <w:instrText>)</w:instrText>
      </w:r>
      <w:r>
        <w:fldChar w:fldCharType="end"/>
      </w:r>
    </w:p>
    <w:p w14:paraId="491D3EB4" w14:textId="6585BA0C" w:rsidR="00F91445" w:rsidRDefault="00F91445" w:rsidP="00F91445">
      <w:pPr>
        <w:ind w:firstLine="420"/>
      </w:pPr>
      <w:r w:rsidRPr="00F91445">
        <w:rPr>
          <w:rFonts w:hint="eastAsia"/>
        </w:rPr>
        <w:t>用有效频率</w:t>
      </w:r>
      <w:r w:rsidRPr="00F91445">
        <w:t>(GRACE-FO</w:t>
      </w:r>
      <w:r w:rsidRPr="00F91445">
        <w:t>双星载波频率的几何平均</w:t>
      </w:r>
      <w:r w:rsidRPr="00F91445">
        <w:t>)</w:t>
      </w:r>
      <w:r w:rsidRPr="00F91445">
        <w:t>表示上式，可得</w:t>
      </w:r>
    </w:p>
    <w:p w14:paraId="563F471C" w14:textId="4B659333" w:rsidR="00F91445" w:rsidRDefault="00F91445" w:rsidP="00F91445">
      <w:pPr>
        <w:pStyle w:val="AMDisplayEquation"/>
      </w:pPr>
      <w:r>
        <w:tab/>
      </w:r>
      <w:r w:rsidRPr="00F91445">
        <w:rPr>
          <w:position w:val="-31"/>
        </w:rPr>
        <w:object w:dxaOrig="2926" w:dyaOrig="654" w14:anchorId="79625ADD">
          <v:shape id="_x0000_i1042" type="#_x0000_t75" style="width:146.2pt;height:32.75pt" o:ole="">
            <v:imagedata r:id="rId44" o:title=""/>
          </v:shape>
          <o:OLEObject Type="Embed" ProgID="Equation.AxMath" ShapeID="_x0000_i1042" DrawAspect="Content" ObjectID="_1694342239" r:id="rId45"/>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967" w:name="ZEqnNum850288"/>
      <w:r>
        <w:instrText>(</w:instrText>
      </w:r>
      <w:r w:rsidR="00D67130">
        <w:fldChar w:fldCharType="begin"/>
      </w:r>
      <w:r w:rsidR="00D67130">
        <w:instrText xml:space="preserve"> SEQ AMEqn \c \* Arabic \* MERGEFORMAT </w:instrText>
      </w:r>
      <w:r w:rsidR="00D67130">
        <w:fldChar w:fldCharType="separate"/>
      </w:r>
      <w:r w:rsidR="00293D71">
        <w:rPr>
          <w:noProof/>
        </w:rPr>
        <w:instrText>18</w:instrText>
      </w:r>
      <w:r w:rsidR="00D67130">
        <w:rPr>
          <w:noProof/>
        </w:rPr>
        <w:fldChar w:fldCharType="end"/>
      </w:r>
      <w:r>
        <w:instrText>)</w:instrText>
      </w:r>
      <w:bookmarkEnd w:id="967"/>
      <w:r>
        <w:fldChar w:fldCharType="end"/>
      </w:r>
    </w:p>
    <w:p w14:paraId="2A117C36" w14:textId="2568010F" w:rsidR="00F91445" w:rsidRDefault="00F91445" w:rsidP="00F91445">
      <w:pPr>
        <w:ind w:firstLine="420"/>
      </w:pPr>
      <w:r w:rsidRPr="00F91445">
        <w:rPr>
          <w:rFonts w:hint="eastAsia"/>
        </w:rPr>
        <w:t>将式</w:t>
      </w:r>
      <w:r>
        <w:fldChar w:fldCharType="begin"/>
      </w:r>
      <w:r>
        <w:instrText xml:space="preserve"> GOTOBUTTON ZEqnNum850288  \* MERGEFORMAT </w:instrText>
      </w:r>
      <w:r w:rsidR="00D67130">
        <w:fldChar w:fldCharType="begin"/>
      </w:r>
      <w:r w:rsidR="00D67130">
        <w:instrText xml:space="preserve"> REF ZEqnNum850288 \* Charformat \! \* MERGEFORMAT </w:instrText>
      </w:r>
      <w:r w:rsidR="00D67130">
        <w:fldChar w:fldCharType="separate"/>
      </w:r>
      <w:r w:rsidR="00293D71">
        <w:instrText>(18)</w:instrText>
      </w:r>
      <w:r w:rsidR="00D67130">
        <w:fldChar w:fldCharType="end"/>
      </w:r>
      <w:r>
        <w:fldChar w:fldCharType="end"/>
      </w:r>
      <w:r w:rsidRPr="00F91445">
        <w:t>带入上式</w:t>
      </w:r>
      <w:r>
        <w:fldChar w:fldCharType="begin"/>
      </w:r>
      <w:r>
        <w:instrText xml:space="preserve"> GOTOBUTTON ZEqnNum692966  \* MERGEFORMAT </w:instrText>
      </w:r>
      <w:r w:rsidR="00D67130">
        <w:fldChar w:fldCharType="begin"/>
      </w:r>
      <w:r w:rsidR="00D67130">
        <w:instrText xml:space="preserve"> REF ZEqnNum692966 \* Charformat \! \* MERGEFORMAT </w:instrText>
      </w:r>
      <w:r w:rsidR="00D67130">
        <w:fldChar w:fldCharType="separate"/>
      </w:r>
      <w:r w:rsidR="00293D71">
        <w:instrText>(15)</w:instrText>
      </w:r>
      <w:r w:rsidR="00D67130">
        <w:fldChar w:fldCharType="end"/>
      </w:r>
      <w:r>
        <w:fldChar w:fldCharType="end"/>
      </w:r>
      <w:r w:rsidRPr="00F91445">
        <w:t>得到的</w:t>
      </w:r>
      <m:oMath>
        <m:r>
          <m:rPr>
            <m:sty m:val="p"/>
          </m:rPr>
          <w:rPr>
            <w:rFonts w:ascii="Cambria Math" w:hAnsi="Cambria Math"/>
          </w:rPr>
          <m:t>K</m:t>
        </m:r>
        <m:r>
          <w:rPr>
            <w:rFonts w:ascii="Cambria Math" w:hAnsi="Cambria Math"/>
          </w:rPr>
          <m:t>/</m:t>
        </m:r>
        <m:r>
          <m:rPr>
            <m:sty m:val="p"/>
          </m:rPr>
          <w:rPr>
            <w:rFonts w:ascii="Cambria Math" w:hAnsi="Cambria Math"/>
          </w:rPr>
          <m:t>Ka</m:t>
        </m:r>
      </m:oMath>
      <w:r w:rsidRPr="00F91445">
        <w:t>波段的</w:t>
      </w:r>
      <w:del w:id="968" w:author="L Reuben" w:date="2021-02-17T17:27:00Z">
        <w:r w:rsidRPr="00F91445" w:rsidDel="00195059">
          <w:delText>带偏</w:delText>
        </w:r>
      </w:del>
      <w:ins w:id="969" w:author="L Reuben" w:date="2021-02-17T17:27:00Z">
        <w:r w:rsidR="00195059">
          <w:t>有偏</w:t>
        </w:r>
      </w:ins>
      <w:r w:rsidRPr="00F91445">
        <w:t>星间距</w:t>
      </w:r>
      <m:oMath>
        <m:sSub>
          <m:sSubPr>
            <m:ctrlPr>
              <w:rPr>
                <w:rFonts w:ascii="Cambria Math" w:hAnsi="Cambria Math"/>
                <w:i/>
              </w:rPr>
            </m:ctrlPr>
          </m:sSubPr>
          <m:e>
            <m:r>
              <m:rPr>
                <m:sty m:val="p"/>
              </m:rPr>
              <w:rPr>
                <w:rFonts w:ascii="Cambria Math" w:hAnsi="Cambria Math"/>
              </w:rPr>
              <m:t>ρ</m:t>
            </m:r>
            <m:ctrlPr>
              <w:rPr>
                <w:rFonts w:ascii="Cambria Math" w:hAnsi="Cambria Math"/>
              </w:rPr>
            </m:ctrlPr>
          </m:e>
          <m:sub>
            <m:r>
              <w:rPr>
                <w:rFonts w:ascii="Cambria Math" w:hAnsi="Cambria Math"/>
              </w:rPr>
              <m:t>K</m:t>
            </m:r>
          </m:sub>
        </m:sSub>
        <m:r>
          <m:rPr>
            <m:lit/>
          </m:rPr>
          <w:rPr>
            <w:rFonts w:ascii="Cambria Math" w:hAnsi="Cambria Math"/>
          </w:rPr>
          <m:t>/</m:t>
        </m:r>
        <m:sSub>
          <m:sSubPr>
            <m:ctrlPr>
              <w:rPr>
                <w:rFonts w:ascii="Cambria Math" w:hAnsi="Cambria Math"/>
                <w:i/>
              </w:rPr>
            </m:ctrlPr>
          </m:sSubPr>
          <m:e>
            <m:r>
              <m:rPr>
                <m:sty m:val="p"/>
              </m:rPr>
              <w:rPr>
                <w:rFonts w:ascii="Cambria Math" w:hAnsi="Cambria Math"/>
              </w:rPr>
              <m:t>ρ</m:t>
            </m:r>
            <m:ctrlPr>
              <w:rPr>
                <w:rFonts w:ascii="Cambria Math" w:hAnsi="Cambria Math"/>
              </w:rPr>
            </m:ctrlPr>
          </m:e>
          <m:sub>
            <m:r>
              <w:rPr>
                <w:rFonts w:ascii="Cambria Math" w:hAnsi="Cambria Math"/>
              </w:rPr>
              <m:t>Ka</m:t>
            </m:r>
          </m:sub>
        </m:sSub>
      </m:oMath>
      <w:r w:rsidRPr="00F91445">
        <w:t>，得</w:t>
      </w:r>
      <w:r w:rsidR="00474328">
        <w:rPr>
          <w:rFonts w:hint="eastAsia"/>
        </w:rPr>
        <w:t>到</w:t>
      </w:r>
      <w:r w:rsidRPr="00F91445">
        <w:t>去除电离层改正的星间距：</w:t>
      </w:r>
    </w:p>
    <w:p w14:paraId="38A704B2" w14:textId="324D6480" w:rsidR="00F91445" w:rsidRDefault="00F91445" w:rsidP="00F91445">
      <w:pPr>
        <w:pStyle w:val="AMDisplayEquation"/>
      </w:pPr>
      <w:r>
        <w:tab/>
      </w:r>
      <w:r w:rsidRPr="00F91445">
        <w:rPr>
          <w:position w:val="-31"/>
        </w:rPr>
        <w:object w:dxaOrig="4360" w:dyaOrig="731" w14:anchorId="0C754961">
          <v:shape id="_x0000_i1043" type="#_x0000_t75" style="width:217.65pt;height:36.55pt" o:ole="">
            <v:imagedata r:id="rId46" o:title=""/>
          </v:shape>
          <o:OLEObject Type="Embed" ProgID="Equation.AxMath" ShapeID="_x0000_i1043" DrawAspect="Content" ObjectID="_1694342240" r:id="rId47"/>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970" w:name="ZEqnNum425998"/>
      <w:r>
        <w:instrText>(</w:instrText>
      </w:r>
      <w:r w:rsidR="00D67130">
        <w:fldChar w:fldCharType="begin"/>
      </w:r>
      <w:r w:rsidR="00D67130">
        <w:instrText xml:space="preserve"> SEQ AMEqn \c \* Arabic \* MERGEFORMAT </w:instrText>
      </w:r>
      <w:r w:rsidR="00D67130">
        <w:fldChar w:fldCharType="separate"/>
      </w:r>
      <w:r w:rsidR="00293D71">
        <w:rPr>
          <w:noProof/>
        </w:rPr>
        <w:instrText>19</w:instrText>
      </w:r>
      <w:r w:rsidR="00D67130">
        <w:rPr>
          <w:noProof/>
        </w:rPr>
        <w:fldChar w:fldCharType="end"/>
      </w:r>
      <w:r>
        <w:instrText>)</w:instrText>
      </w:r>
      <w:bookmarkEnd w:id="970"/>
      <w:r>
        <w:fldChar w:fldCharType="end"/>
      </w:r>
    </w:p>
    <w:p w14:paraId="446F3F2E" w14:textId="4DDD0320" w:rsidR="00F91445" w:rsidRPr="00F91445" w:rsidRDefault="00F91445" w:rsidP="00F91445">
      <w:pPr>
        <w:ind w:firstLine="420"/>
      </w:pPr>
      <w:r w:rsidRPr="00F91445">
        <w:rPr>
          <w:rFonts w:hint="eastAsia"/>
        </w:rPr>
        <w:t>其中，</w:t>
      </w:r>
      <m:oMath>
        <m:acc>
          <m:accPr>
            <m:chr m:val="̅"/>
            <m:ctrlPr>
              <w:rPr>
                <w:rFonts w:ascii="Cambria Math" w:hAnsi="Cambria Math"/>
              </w:rPr>
            </m:ctrlPr>
          </m:accPr>
          <m:e>
            <m:sSub>
              <m:sSubPr>
                <m:ctrlPr>
                  <w:rPr>
                    <w:rFonts w:ascii="Cambria Math" w:hAnsi="Cambria Math"/>
                    <w:i/>
                  </w:rPr>
                </m:ctrlPr>
              </m:sSubPr>
              <m:e>
                <m:r>
                  <w:rPr>
                    <w:rFonts w:ascii="Cambria Math" w:hAnsi="Cambria Math"/>
                  </w:rPr>
                  <m:t>f</m:t>
                </m:r>
                <m:ctrlPr>
                  <w:rPr>
                    <w:rFonts w:ascii="Cambria Math" w:hAnsi="Cambria Math"/>
                  </w:rPr>
                </m:ctrlPr>
              </m:e>
              <m:sub>
                <m:r>
                  <w:rPr>
                    <w:rFonts w:ascii="Cambria Math" w:hAnsi="Cambria Math"/>
                  </w:rPr>
                  <m:t>K</m:t>
                </m:r>
              </m:sub>
            </m:sSub>
          </m:e>
        </m:acc>
        <m:r>
          <w:rPr>
            <w:rFonts w:ascii="Cambria Math" w:hAnsi="Cambria Math"/>
          </w:rPr>
          <m:t>, </m:t>
        </m:r>
        <m:acc>
          <m:accPr>
            <m:chr m:val="̅"/>
            <m:ctrlPr>
              <w:rPr>
                <w:rFonts w:ascii="Cambria Math" w:hAnsi="Cambria Math"/>
              </w:rPr>
            </m:ctrlPr>
          </m:accPr>
          <m:e>
            <m:sSub>
              <m:sSubPr>
                <m:ctrlPr>
                  <w:rPr>
                    <w:rFonts w:ascii="Cambria Math" w:hAnsi="Cambria Math"/>
                    <w:i/>
                  </w:rPr>
                </m:ctrlPr>
              </m:sSubPr>
              <m:e>
                <m:r>
                  <w:rPr>
                    <w:rFonts w:ascii="Cambria Math" w:hAnsi="Cambria Math"/>
                  </w:rPr>
                  <m:t>f</m:t>
                </m:r>
                <m:ctrlPr>
                  <w:rPr>
                    <w:rFonts w:ascii="Cambria Math" w:hAnsi="Cambria Math"/>
                  </w:rPr>
                </m:ctrlPr>
              </m:e>
              <m:sub>
                <m:r>
                  <w:rPr>
                    <w:rFonts w:ascii="Cambria Math" w:hAnsi="Cambria Math"/>
                  </w:rPr>
                  <m:t>Ka</m:t>
                </m:r>
              </m:sub>
            </m:sSub>
          </m:e>
        </m:acc>
      </m:oMath>
      <w:r w:rsidRPr="00F91445">
        <w:t>表示</w:t>
      </w:r>
      <m:oMath>
        <m:r>
          <m:rPr>
            <m:sty m:val="p"/>
          </m:rPr>
          <w:rPr>
            <w:rFonts w:ascii="Cambria Math" w:hAnsi="Cambria Math"/>
          </w:rPr>
          <m:t>K</m:t>
        </m:r>
        <m:r>
          <w:rPr>
            <w:rFonts w:ascii="Cambria Math" w:hAnsi="Cambria Math"/>
          </w:rPr>
          <m:t>/</m:t>
        </m:r>
        <m:r>
          <m:rPr>
            <m:sty m:val="p"/>
          </m:rPr>
          <w:rPr>
            <w:rFonts w:ascii="Cambria Math" w:hAnsi="Cambria Math"/>
          </w:rPr>
          <m:t>Ka</m:t>
        </m:r>
      </m:oMath>
      <w:r w:rsidRPr="00F91445">
        <w:t>波段的有效频率。根据</w:t>
      </w:r>
      <w:r w:rsidRPr="00F91445">
        <w:t>GRACE-FO</w:t>
      </w:r>
      <w:r w:rsidRPr="00F91445">
        <w:t>双星微波载波频率，可以得</w:t>
      </w:r>
      <m:oMath>
        <m:r>
          <w:rPr>
            <w:rFonts w:ascii="Cambria Math" w:hAnsi="Cambria Math"/>
          </w:rPr>
          <m:t>io</m:t>
        </m:r>
        <m:sSub>
          <m:sSubPr>
            <m:ctrlPr>
              <w:rPr>
                <w:rFonts w:ascii="Cambria Math" w:hAnsi="Cambria Math"/>
                <w:i/>
              </w:rPr>
            </m:ctrlPr>
          </m:sSubPr>
          <m:e>
            <m:r>
              <w:rPr>
                <w:rFonts w:ascii="Cambria Math" w:hAnsi="Cambria Math"/>
              </w:rPr>
              <m:t>n</m:t>
            </m:r>
          </m:e>
          <m:sub>
            <m:r>
              <w:rPr>
                <w:rFonts w:ascii="Cambria Math" w:hAnsi="Cambria Math"/>
              </w:rPr>
              <m:t>Ka</m:t>
            </m:r>
          </m:sub>
        </m:sSub>
        <m:r>
          <w:rPr>
            <w:rFonts w:ascii="Cambria Math" w:hAnsi="Cambria Math"/>
          </w:rPr>
          <m:t>=16</m:t>
        </m:r>
        <m:r>
          <m:rPr>
            <m:lit/>
          </m:rPr>
          <w:rPr>
            <w:rFonts w:ascii="Cambria Math" w:hAnsi="Cambria Math"/>
          </w:rPr>
          <m:t>/</m:t>
        </m:r>
        <m:r>
          <w:rPr>
            <w:rFonts w:ascii="Cambria Math" w:hAnsi="Cambria Math"/>
          </w:rPr>
          <m:t>7, io</m:t>
        </m:r>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=9</m:t>
        </m:r>
        <m:r>
          <m:rPr>
            <m:lit/>
          </m:rPr>
          <w:rPr>
            <w:rFonts w:ascii="Cambria Math" w:hAnsi="Cambria Math"/>
          </w:rPr>
          <m:t>/</m:t>
        </m:r>
        <m:r>
          <w:rPr>
            <w:rFonts w:ascii="Cambria Math" w:hAnsi="Cambria Math"/>
          </w:rPr>
          <m:t>7</m:t>
        </m:r>
        <m:r>
          <w:rPr>
            <w:rFonts w:ascii="Cambria Math" w:hAnsi="Cambria Math"/>
            <w:i/>
          </w:rPr>
          <w:fldChar w:fldCharType="begin"/>
        </m:r>
        <m:r>
          <m:rPr>
            <m:sty m:val="p"/>
          </m:rPr>
          <w:rPr>
            <w:rFonts w:ascii="Cambria Math" w:hAnsi="Cambria Math"/>
          </w:rPr>
          <m:t xml:space="preserve"> ADDIN ZOTERO_ITEM CSL_CITATION {"citationID":"t56zLwhf","properties":{"formattedCitation":"(WEN\\uc0\\u31561{}, 2019)","plainCitation":"(WEN</m:t>
        </m:r>
        <m:r>
          <m:rPr>
            <m:sty m:val="p"/>
          </m:rPr>
          <w:rPr>
            <w:rFonts w:ascii="Cambria Math" w:hAnsi="Cambria Math" w:hint="eastAsia"/>
          </w:rPr>
          <m:t>等</m:t>
        </m:r>
        <m:r>
          <m:rPr>
            <m:sty m:val="p"/>
          </m:rPr>
          <w:rPr>
            <w:rFonts w:ascii="Cambria Math" w:hAnsi="Cambria Math"/>
          </w:rPr>
          <m:t xml:space="preserve">, 2019)","noteIndex":0},"citationItems":[{"id":142,"uris":["http://zotero.org/users/6467040/items/U3PKELQN"],"uri":["http://zotero.org/users/6467040/items/U3PKELQN"],"itemData":{"id":142,"type":"article-journal","language":"en","page":"60","title":"Gravity Recovery and Climate Experiment Follow-On (GRACE-FO) Level-1 Data Product User Handbook","author":[{"family":"Wen","given":"Hui Ying"},{"family":"Kruizinga","given":"Gerhard"},{"family":"Paik","given":"Meegyeong"},{"family":"Landerer","given":"Felix"},{"family":"Bertiger","given":"William"},{"family":"Sakumura","given":"Carly"},{"family":"Bandikova","given":"Tamara"},{"family":"Mccullough","given":"Christopher"}],"issued":{"date-parts":[["2019"]]}}}],"schema":"https://github.com/citation-style-language/schema/raw/master/csl-citation.json"} </m:t>
        </m:r>
        <m:r>
          <w:rPr>
            <w:rFonts w:ascii="Cambria Math" w:hAnsi="Cambria Math"/>
            <w:i/>
          </w:rPr>
          <w:fldChar w:fldCharType="separate"/>
        </m:r>
      </m:oMath>
      <w:r w:rsidR="00732B7C" w:rsidRPr="00732B7C">
        <w:rPr>
          <w:rFonts w:ascii="Cambria Math" w:hAnsi="Cambria Math" w:cs="Times New Roman"/>
          <w:kern w:val="0"/>
          <w:szCs w:val="24"/>
        </w:rPr>
        <w:t>(WEN</w:t>
      </w:r>
      <w:r w:rsidR="00732B7C" w:rsidRPr="00732B7C">
        <w:rPr>
          <w:rFonts w:ascii="Cambria Math" w:hAnsi="Cambria Math" w:cs="Times New Roman"/>
          <w:kern w:val="0"/>
          <w:szCs w:val="24"/>
        </w:rPr>
        <w:t>等</w:t>
      </w:r>
      <w:r w:rsidR="00732B7C" w:rsidRPr="00732B7C">
        <w:rPr>
          <w:rFonts w:ascii="Cambria Math" w:hAnsi="Cambria Math" w:cs="Times New Roman"/>
          <w:kern w:val="0"/>
          <w:szCs w:val="24"/>
        </w:rPr>
        <w:t>, 2019)</w:t>
      </w:r>
      <m:oMath>
        <m:r>
          <w:rPr>
            <w:rFonts w:ascii="Cambria Math" w:hAnsi="Cambria Math"/>
            <w:i/>
          </w:rPr>
          <w:fldChar w:fldCharType="end"/>
        </m:r>
      </m:oMath>
      <w:r>
        <w:rPr>
          <w:rFonts w:hint="eastAsia"/>
        </w:rPr>
        <w:t>。</w:t>
      </w:r>
    </w:p>
    <w:p w14:paraId="0754A04A" w14:textId="3C919CA3" w:rsidR="001038C2" w:rsidRDefault="001038C2" w:rsidP="001038C2">
      <w:pPr>
        <w:pStyle w:val="ae"/>
        <w:numPr>
          <w:ilvl w:val="1"/>
          <w:numId w:val="3"/>
        </w:numPr>
        <w:ind w:firstLineChars="0"/>
      </w:pPr>
      <w:r>
        <w:rPr>
          <w:rFonts w:hint="eastAsia"/>
        </w:rPr>
        <w:t>飞行时间改正</w:t>
      </w:r>
    </w:p>
    <w:p w14:paraId="16069397" w14:textId="2A2E9CA7" w:rsidR="00F50E5F" w:rsidRPr="000D46E8" w:rsidRDefault="00F50E5F" w:rsidP="007D70EB">
      <w:pPr>
        <w:ind w:firstLine="420"/>
      </w:pPr>
      <w:r w:rsidRPr="00F50E5F">
        <w:fldChar w:fldCharType="begin"/>
      </w:r>
      <w:r w:rsidRPr="00F50E5F">
        <w:instrText xml:space="preserve"> REF _Ref61290345 \h </w:instrText>
      </w:r>
      <w:r>
        <w:instrText xml:space="preserve"> \* MERGEFORMAT </w:instrText>
      </w:r>
      <w:r w:rsidRPr="00F50E5F">
        <w:fldChar w:fldCharType="separate"/>
      </w:r>
      <w:ins w:id="971" w:author="L Reuben" w:date="2021-02-19T16:32:00Z">
        <w:r w:rsidR="00293D71">
          <w:t>图</w:t>
        </w:r>
        <w:r w:rsidR="00293D71">
          <w:t xml:space="preserve"> </w:t>
        </w:r>
        <w:r w:rsidR="00293D71">
          <w:rPr>
            <w:noProof/>
          </w:rPr>
          <w:t>2</w:t>
        </w:r>
      </w:ins>
      <w:del w:id="972" w:author="L Reuben" w:date="2021-02-19T10:15:00Z">
        <w:r w:rsidR="008A5B02" w:rsidDel="00740635">
          <w:delText>图</w:delText>
        </w:r>
        <w:r w:rsidR="008A5B02" w:rsidDel="00740635">
          <w:delText xml:space="preserve"> </w:delText>
        </w:r>
        <w:r w:rsidR="008A5B02" w:rsidDel="00740635">
          <w:rPr>
            <w:noProof/>
          </w:rPr>
          <w:delText>2</w:delText>
        </w:r>
      </w:del>
      <w:r w:rsidRPr="00F50E5F">
        <w:fldChar w:fldCharType="end"/>
      </w:r>
      <w:r w:rsidRPr="00F50E5F">
        <w:t>展示了</w:t>
      </w:r>
      <w:r w:rsidR="00D74744">
        <w:t>GRACE-FO</w:t>
      </w:r>
      <w:proofErr w:type="gramStart"/>
      <w:r w:rsidRPr="00F50E5F">
        <w:t>瞬时星</w:t>
      </w:r>
      <w:proofErr w:type="gramEnd"/>
      <w:r w:rsidRPr="00F50E5F">
        <w:t>间距</w:t>
      </w:r>
      <m:oMath>
        <m:r>
          <w:rPr>
            <w:rFonts w:ascii="Cambria Math" w:hAnsi="Cambria Math"/>
          </w:rPr>
          <m:t>ρ=c τ</m:t>
        </m:r>
      </m:oMath>
      <w:r w:rsidRPr="00F50E5F">
        <w:t>与由相位得出星间距</w:t>
      </w:r>
      <m:oMath>
        <m:sSubSup>
          <m:sSubSupPr>
            <m:ctrlPr>
              <w:rPr>
                <w:rFonts w:ascii="Cambria Math" w:hAnsi="Cambria Math"/>
                <w:i/>
              </w:rPr>
            </m:ctrlPr>
          </m:sSubSupPr>
          <m:e>
            <m:r>
              <w:rPr>
                <w:rFonts w:ascii="Cambria Math" w:hAnsi="Cambria Math"/>
              </w:rPr>
              <m:t>ρ</m:t>
            </m:r>
            <m:ctrlPr>
              <w:rPr>
                <w:rFonts w:ascii="Cambria Math" w:hAnsi="Cambria Math"/>
              </w:rPr>
            </m:ctrlPr>
          </m:e>
          <m:sub>
            <m:r>
              <w:rPr>
                <w:rFonts w:ascii="Cambria Math" w:hAnsi="Cambria Math"/>
              </w:rPr>
              <m:t>C</m:t>
            </m:r>
          </m:sub>
          <m:sup>
            <m:r>
              <w:rPr>
                <w:rFonts w:ascii="Cambria Math" w:hAnsi="Cambria Math"/>
              </w:rPr>
              <m:t>D</m:t>
            </m:r>
          </m:sup>
        </m:sSubSup>
        <m:r>
          <w:rPr>
            <w:rFonts w:ascii="Cambria Math" w:hAnsi="Cambria Math"/>
          </w:rPr>
          <m:t>=c</m:t>
        </m:r>
        <m:sSubSup>
          <m:sSubSupPr>
            <m:ctrlPr>
              <w:rPr>
                <w:rFonts w:ascii="Cambria Math" w:hAnsi="Cambria Math"/>
                <w:i/>
              </w:rPr>
            </m:ctrlPr>
          </m:sSubSupPr>
          <m:e>
            <m:r>
              <w:rPr>
                <w:rFonts w:ascii="Cambria Math" w:hAnsi="Cambria Math"/>
              </w:rPr>
              <m:t>τ</m:t>
            </m:r>
            <m:ctrlPr>
              <w:rPr>
                <w:rFonts w:ascii="Cambria Math" w:hAnsi="Cambria Math"/>
              </w:rPr>
            </m:ctrlPr>
          </m:e>
          <m:sub>
            <m:r>
              <w:rPr>
                <w:rFonts w:ascii="Cambria Math" w:hAnsi="Cambria Math"/>
              </w:rPr>
              <m:t>C</m:t>
            </m:r>
          </m:sub>
          <m:sup>
            <m:r>
              <w:rPr>
                <w:rFonts w:ascii="Cambria Math" w:hAnsi="Cambria Math"/>
              </w:rPr>
              <m:t>D</m:t>
            </m:r>
          </m:sup>
        </m:sSubSup>
        <m:r>
          <w:rPr>
            <w:rFonts w:ascii="Cambria Math" w:hAnsi="Cambria Math"/>
          </w:rPr>
          <m:t>,</m:t>
        </m:r>
        <m:r>
          <m:rPr>
            <m:sty m:val="p"/>
          </m:rPr>
          <w:rPr>
            <w:rFonts w:ascii="Cambria Math" w:hAnsi="Cambria Math"/>
          </w:rPr>
          <m:t> </m:t>
        </m:r>
        <m:sSubSup>
          <m:sSubSupPr>
            <m:ctrlPr>
              <w:rPr>
                <w:rFonts w:ascii="Cambria Math" w:hAnsi="Cambria Math"/>
                <w:i/>
              </w:rPr>
            </m:ctrlPr>
          </m:sSubSupPr>
          <m:e>
            <m:r>
              <w:rPr>
                <w:rFonts w:ascii="Cambria Math" w:hAnsi="Cambria Math"/>
              </w:rPr>
              <m:t>ρ</m:t>
            </m:r>
            <m:ctrlPr>
              <w:rPr>
                <w:rFonts w:ascii="Cambria Math" w:hAnsi="Cambria Math"/>
              </w:rPr>
            </m:ctrlPr>
          </m:e>
          <m:sub>
            <m:r>
              <w:rPr>
                <w:rFonts w:ascii="Cambria Math" w:hAnsi="Cambria Math"/>
              </w:rPr>
              <m:t>D</m:t>
            </m:r>
          </m:sub>
          <m:sup>
            <m:r>
              <w:rPr>
                <w:rFonts w:ascii="Cambria Math" w:hAnsi="Cambria Math"/>
              </w:rPr>
              <m:t>C</m:t>
            </m:r>
          </m:sup>
        </m:sSubSup>
        <m:r>
          <w:rPr>
            <w:rFonts w:ascii="Cambria Math" w:hAnsi="Cambria Math"/>
          </w:rPr>
          <m:t>=c</m:t>
        </m:r>
        <m:sSubSup>
          <m:sSubSupPr>
            <m:ctrlPr>
              <w:rPr>
                <w:rFonts w:ascii="Cambria Math" w:hAnsi="Cambria Math"/>
                <w:i/>
              </w:rPr>
            </m:ctrlPr>
          </m:sSubSupPr>
          <m:e>
            <m:r>
              <w:rPr>
                <w:rFonts w:ascii="Cambria Math" w:hAnsi="Cambria Math"/>
              </w:rPr>
              <m:t>τ</m:t>
            </m:r>
            <m:ctrlPr>
              <w:rPr>
                <w:rFonts w:ascii="Cambria Math" w:hAnsi="Cambria Math"/>
              </w:rPr>
            </m:ctrlPr>
          </m:e>
          <m:sub>
            <m:r>
              <w:rPr>
                <w:rFonts w:ascii="Cambria Math" w:hAnsi="Cambria Math"/>
              </w:rPr>
              <m:t>D</m:t>
            </m:r>
          </m:sub>
          <m:sup>
            <m:r>
              <w:rPr>
                <w:rFonts w:ascii="Cambria Math" w:hAnsi="Cambria Math"/>
              </w:rPr>
              <m:t>C</m:t>
            </m:r>
          </m:sup>
        </m:sSubSup>
      </m:oMath>
      <w:r w:rsidRPr="00F50E5F">
        <w:t>的关系，其中，</w:t>
      </w:r>
      <m:oMath>
        <m:r>
          <w:rPr>
            <w:rFonts w:ascii="Cambria Math" w:hAnsi="Cambria Math"/>
          </w:rPr>
          <m:t xml:space="preserve"> </m:t>
        </m:r>
        <m:sSubSup>
          <m:sSubSupPr>
            <m:ctrlPr>
              <w:rPr>
                <w:rFonts w:ascii="Cambria Math" w:hAnsi="Cambria Math"/>
                <w:i/>
              </w:rPr>
            </m:ctrlPr>
          </m:sSubSupPr>
          <m:e>
            <m:r>
              <w:rPr>
                <w:rFonts w:ascii="Cambria Math" w:hAnsi="Cambria Math"/>
              </w:rPr>
              <m:t>ρ</m:t>
            </m:r>
            <m:ctrlPr>
              <w:rPr>
                <w:rFonts w:ascii="Cambria Math" w:hAnsi="Cambria Math"/>
              </w:rPr>
            </m:ctrlPr>
          </m:e>
          <m:sub>
            <m:r>
              <w:rPr>
                <w:rFonts w:ascii="Cambria Math" w:hAnsi="Cambria Math"/>
              </w:rPr>
              <m:t>i</m:t>
            </m:r>
          </m:sub>
          <m:sup>
            <m:r>
              <w:rPr>
                <w:rFonts w:ascii="Cambria Math" w:hAnsi="Cambria Math"/>
              </w:rPr>
              <m:t>j</m:t>
            </m:r>
          </m:sup>
        </m:sSubSup>
      </m:oMath>
      <w:r w:rsidRPr="00F50E5F">
        <w:t>表示第</w:t>
      </w:r>
      <m:oMath>
        <m:r>
          <w:rPr>
            <w:rFonts w:ascii="Cambria Math" w:hAnsi="Cambria Math"/>
          </w:rPr>
          <m:t>i</m:t>
        </m:r>
      </m:oMath>
      <w:r w:rsidRPr="00F50E5F">
        <w:t>颗卫星在</w:t>
      </w:r>
      <m:oMath>
        <m:r>
          <w:rPr>
            <w:rFonts w:ascii="Cambria Math" w:hAnsi="Cambria Math"/>
          </w:rPr>
          <m:t>t</m:t>
        </m:r>
      </m:oMath>
      <w:r w:rsidRPr="00F50E5F">
        <w:t>时刻接受到第</w:t>
      </w:r>
      <m:oMath>
        <m:r>
          <w:rPr>
            <w:rFonts w:ascii="Cambria Math" w:hAnsi="Cambria Math"/>
          </w:rPr>
          <m:t>j</m:t>
        </m:r>
      </m:oMath>
      <w:r w:rsidRPr="00F50E5F">
        <w:t>颗卫星在</w:t>
      </w:r>
      <m:oMath>
        <m:r>
          <w:rPr>
            <w:rFonts w:ascii="Cambria Math" w:hAnsi="Cambria Math"/>
          </w:rPr>
          <m:t>t-</m:t>
        </m:r>
        <m:sSubSup>
          <m:sSubSupPr>
            <m:ctrlPr>
              <w:rPr>
                <w:rFonts w:ascii="Cambria Math" w:hAnsi="Cambria Math"/>
                <w:i/>
              </w:rPr>
            </m:ctrlPr>
          </m:sSubSupPr>
          <m:e>
            <m:r>
              <w:rPr>
                <w:rFonts w:ascii="Cambria Math" w:hAnsi="Cambria Math"/>
              </w:rPr>
              <m:t>τ</m:t>
            </m:r>
          </m:e>
          <m:sub>
            <m:r>
              <w:rPr>
                <w:rFonts w:ascii="Cambria Math" w:hAnsi="Cambria Math"/>
              </w:rPr>
              <m:t>i</m:t>
            </m:r>
          </m:sub>
          <m:sup>
            <m:r>
              <w:rPr>
                <w:rFonts w:ascii="Cambria Math" w:hAnsi="Cambria Math"/>
              </w:rPr>
              <m:t>j</m:t>
            </m:r>
          </m:sup>
        </m:sSubSup>
      </m:oMath>
      <w:r w:rsidRPr="00F50E5F">
        <w:t>时刻发射微波信号的旅行距离。距离矢量</w:t>
      </w:r>
      <m:oMath>
        <m:sSub>
          <m:sSubPr>
            <m:ctrlPr>
              <w:rPr>
                <w:rFonts w:ascii="Cambria Math" w:hAnsi="Cambria Math"/>
                <w:i/>
              </w:rPr>
            </m:ctrlPr>
          </m:sSubPr>
          <m:e>
            <m:r>
              <m:rPr>
                <m:sty m:val="p"/>
              </m:rPr>
              <w:rPr>
                <w:rFonts w:ascii="Cambria Math" w:hAnsi="Cambria Math" w:hint="eastAsia"/>
              </w:rPr>
              <m:t>Δ</m:t>
            </m:r>
            <m:ctrlPr>
              <w:rPr>
                <w:rFonts w:ascii="Cambria Math" w:hAnsi="Cambria Math" w:hint="eastAsia"/>
              </w:rPr>
            </m:ctrlPr>
          </m:e>
          <m:sub>
            <m:r>
              <w:rPr>
                <w:rFonts w:ascii="Cambria Math" w:hAnsi="Cambria Math"/>
              </w:rPr>
              <m:t>i</m:t>
            </m:r>
          </m:sub>
        </m:sSub>
      </m:oMath>
      <w:r w:rsidRPr="00F50E5F">
        <w:t>表示在</w:t>
      </w:r>
      <m:oMath>
        <m:sSubSup>
          <m:sSubSupPr>
            <m:ctrlPr>
              <w:rPr>
                <w:rFonts w:ascii="Cambria Math" w:hAnsi="Cambria Math"/>
                <w:i/>
              </w:rPr>
            </m:ctrlPr>
          </m:sSubSupPr>
          <m:e>
            <m:r>
              <w:rPr>
                <w:rFonts w:ascii="Cambria Math" w:hAnsi="Cambria Math"/>
              </w:rPr>
              <m:t>τ</m:t>
            </m:r>
            <m:ctrlPr>
              <w:rPr>
                <w:rFonts w:ascii="Cambria Math" w:hAnsi="Cambria Math"/>
              </w:rPr>
            </m:ctrlPr>
          </m:e>
          <m:sub>
            <m:r>
              <w:rPr>
                <w:rFonts w:ascii="Cambria Math" w:hAnsi="Cambria Math"/>
              </w:rPr>
              <m:t>j</m:t>
            </m:r>
          </m:sub>
          <m:sup>
            <m:r>
              <w:rPr>
                <w:rFonts w:ascii="Cambria Math" w:hAnsi="Cambria Math"/>
              </w:rPr>
              <m:t>i</m:t>
            </m:r>
          </m:sup>
        </m:sSubSup>
      </m:oMath>
      <w:r w:rsidRPr="00F50E5F">
        <w:t>时刻第</w:t>
      </w:r>
      <m:oMath>
        <m:r>
          <w:rPr>
            <w:rFonts w:ascii="Cambria Math" w:hAnsi="Cambria Math"/>
          </w:rPr>
          <m:t>i</m:t>
        </m:r>
      </m:oMath>
      <w:r w:rsidRPr="00F50E5F">
        <w:t>颗卫星的位移</w:t>
      </w:r>
      <w:r w:rsidRPr="00F50E5F">
        <w:rPr>
          <w:rFonts w:hint="eastAsia"/>
        </w:rPr>
        <w:t>。</w:t>
      </w:r>
    </w:p>
    <w:p w14:paraId="5A56CE9C" w14:textId="0D9203E0" w:rsidR="00F50E5F" w:rsidRDefault="000D46E8" w:rsidP="00F50E5F">
      <w:pPr>
        <w:ind w:firstLineChars="0" w:firstLine="0"/>
        <w:jc w:val="center"/>
      </w:pPr>
      <w:r>
        <w:rPr>
          <w:noProof/>
        </w:rPr>
        <w:lastRenderedPageBreak/>
        <w:drawing>
          <wp:inline distT="0" distB="0" distL="0" distR="0" wp14:anchorId="79A0D81F" wp14:editId="067D3CCC">
            <wp:extent cx="5273040" cy="1859280"/>
            <wp:effectExtent l="0" t="0" r="381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3040" cy="1859280"/>
                    </a:xfrm>
                    <a:prstGeom prst="rect">
                      <a:avLst/>
                    </a:prstGeom>
                    <a:noFill/>
                    <a:ln>
                      <a:noFill/>
                    </a:ln>
                  </pic:spPr>
                </pic:pic>
              </a:graphicData>
            </a:graphic>
          </wp:inline>
        </w:drawing>
      </w:r>
    </w:p>
    <w:p w14:paraId="0313F8CE" w14:textId="21065317" w:rsidR="00715F06" w:rsidRDefault="00F50E5F" w:rsidP="00715F06">
      <w:pPr>
        <w:ind w:firstLineChars="0" w:firstLine="0"/>
        <w:jc w:val="center"/>
      </w:pPr>
      <w:bookmarkStart w:id="973" w:name="_Ref61290345"/>
      <w:r>
        <w:t>图</w:t>
      </w:r>
      <w:r>
        <w:t xml:space="preserve"> </w:t>
      </w:r>
      <w:r>
        <w:fldChar w:fldCharType="begin"/>
      </w:r>
      <w:r>
        <w:instrText xml:space="preserve"> SEQ </w:instrText>
      </w:r>
      <w:r>
        <w:instrText>图</w:instrText>
      </w:r>
      <w:r>
        <w:instrText xml:space="preserve"> \* ARABIC </w:instrText>
      </w:r>
      <w:r>
        <w:fldChar w:fldCharType="separate"/>
      </w:r>
      <w:r w:rsidR="00293D71">
        <w:rPr>
          <w:noProof/>
        </w:rPr>
        <w:t>2</w:t>
      </w:r>
      <w:r>
        <w:fldChar w:fldCharType="end"/>
      </w:r>
      <w:bookmarkEnd w:id="973"/>
      <w:r>
        <w:t xml:space="preserve"> </w:t>
      </w:r>
      <w:r w:rsidR="00D74744">
        <w:t>GRACE-FO</w:t>
      </w:r>
      <w:r w:rsidRPr="00F50E5F">
        <w:t>双星瞬时星间距</w:t>
      </w:r>
      <m:oMath>
        <m:r>
          <m:rPr>
            <m:sty m:val="p"/>
          </m:rPr>
          <w:rPr>
            <w:rFonts w:ascii="Cambria Math" w:hAnsi="Cambria Math"/>
          </w:rPr>
          <m:t>ρ</m:t>
        </m:r>
        <m:d>
          <m:dPr>
            <m:ctrlPr>
              <w:rPr>
                <w:rFonts w:ascii="Cambria Math" w:hAnsi="Cambria Math"/>
                <w:i/>
              </w:rPr>
            </m:ctrlPr>
          </m:dPr>
          <m:e>
            <m:r>
              <w:rPr>
                <w:rFonts w:ascii="Cambria Math" w:hAnsi="Cambria Math"/>
              </w:rPr>
              <m:t>t</m:t>
            </m:r>
          </m:e>
        </m:d>
      </m:oMath>
      <w:r w:rsidRPr="00F50E5F">
        <w:t>与相位距离</w:t>
      </w:r>
      <m:oMath>
        <m:sSubSup>
          <m:sSubSupPr>
            <m:ctrlPr>
              <w:rPr>
                <w:rFonts w:ascii="Cambria Math" w:hAnsi="Cambria Math"/>
                <w:i/>
              </w:rPr>
            </m:ctrlPr>
          </m:sSubSupPr>
          <m:e>
            <m:r>
              <m:rPr>
                <m:sty m:val="p"/>
              </m:rPr>
              <w:rPr>
                <w:rFonts w:ascii="Cambria Math" w:hAnsi="Cambria Math"/>
              </w:rPr>
              <m:t>ρ</m:t>
            </m:r>
            <m:ctrlPr>
              <w:rPr>
                <w:rFonts w:ascii="Cambria Math" w:hAnsi="Cambria Math"/>
              </w:rPr>
            </m:ctrlPr>
          </m:e>
          <m:sub>
            <m:r>
              <w:rPr>
                <w:rFonts w:ascii="Cambria Math" w:hAnsi="Cambria Math"/>
              </w:rPr>
              <m:t>C</m:t>
            </m:r>
          </m:sub>
          <m:sup>
            <m:r>
              <w:rPr>
                <w:rFonts w:ascii="Cambria Math" w:hAnsi="Cambria Math"/>
              </w:rPr>
              <m:t>D</m:t>
            </m:r>
          </m:sup>
        </m:sSubSup>
        <m:r>
          <w:rPr>
            <w:rFonts w:ascii="Cambria Math" w:hAnsi="Cambria Math"/>
          </w:rPr>
          <m:t>, </m:t>
        </m:r>
        <m:sSubSup>
          <m:sSubSupPr>
            <m:ctrlPr>
              <w:rPr>
                <w:rFonts w:ascii="Cambria Math" w:hAnsi="Cambria Math"/>
                <w:i/>
              </w:rPr>
            </m:ctrlPr>
          </m:sSubSupPr>
          <m:e>
            <m:r>
              <m:rPr>
                <m:sty m:val="p"/>
              </m:rPr>
              <w:rPr>
                <w:rFonts w:ascii="Cambria Math" w:hAnsi="Cambria Math"/>
              </w:rPr>
              <m:t>ρ</m:t>
            </m:r>
          </m:e>
          <m:sub>
            <m:r>
              <w:rPr>
                <w:rFonts w:ascii="Cambria Math" w:hAnsi="Cambria Math"/>
              </w:rPr>
              <m:t>D</m:t>
            </m:r>
          </m:sub>
          <m:sup>
            <m:r>
              <w:rPr>
                <w:rFonts w:ascii="Cambria Math" w:hAnsi="Cambria Math"/>
              </w:rPr>
              <m:t>C</m:t>
            </m:r>
          </m:sup>
        </m:sSubSup>
      </m:oMath>
      <w:r w:rsidRPr="00F50E5F">
        <w:t>的关系</w:t>
      </w:r>
    </w:p>
    <w:p w14:paraId="715EFF7E" w14:textId="596ED3DC" w:rsidR="00F50E5F" w:rsidRPr="00F50E5F" w:rsidRDefault="00F50E5F" w:rsidP="00715F06">
      <w:pPr>
        <w:ind w:firstLineChars="0" w:firstLine="0"/>
        <w:jc w:val="center"/>
      </w:pPr>
      <w:r>
        <w:t xml:space="preserve">Figure </w:t>
      </w:r>
      <w:r w:rsidR="007B54A4">
        <w:rPr>
          <w:noProof/>
        </w:rPr>
        <w:fldChar w:fldCharType="begin"/>
      </w:r>
      <w:r w:rsidR="007B54A4">
        <w:rPr>
          <w:noProof/>
        </w:rPr>
        <w:instrText xml:space="preserve"> SEQ Figure \* ARABIC </w:instrText>
      </w:r>
      <w:r w:rsidR="007B54A4">
        <w:rPr>
          <w:noProof/>
        </w:rPr>
        <w:fldChar w:fldCharType="separate"/>
      </w:r>
      <w:r w:rsidR="00293D71">
        <w:rPr>
          <w:noProof/>
        </w:rPr>
        <w:t>2</w:t>
      </w:r>
      <w:r w:rsidR="007B54A4">
        <w:rPr>
          <w:noProof/>
        </w:rPr>
        <w:fldChar w:fldCharType="end"/>
      </w:r>
      <w:r>
        <w:t xml:space="preserve"> T</w:t>
      </w:r>
      <w:r>
        <w:rPr>
          <w:rFonts w:hint="eastAsia"/>
        </w:rPr>
        <w:t>he</w:t>
      </w:r>
      <w:r>
        <w:t xml:space="preserve"> relationship between the instantaneous range </w:t>
      </w:r>
      <m:oMath>
        <m:r>
          <w:rPr>
            <w:rFonts w:ascii="Cambria Math" w:hAnsi="Cambria Math"/>
          </w:rPr>
          <m:t>ρ</m:t>
        </m:r>
        <m:d>
          <m:dPr>
            <m:ctrlPr>
              <w:rPr>
                <w:rFonts w:ascii="Cambria Math" w:hAnsi="Cambria Math"/>
                <w:i/>
              </w:rPr>
            </m:ctrlPr>
          </m:dPr>
          <m:e>
            <m:r>
              <w:rPr>
                <w:rFonts w:ascii="Cambria Math" w:hAnsi="Cambria Math"/>
              </w:rPr>
              <m:t>t</m:t>
            </m:r>
          </m:e>
        </m:d>
      </m:oMath>
      <w:r>
        <w:rPr>
          <w:rFonts w:hint="eastAsia"/>
        </w:rPr>
        <w:t xml:space="preserve"> </w:t>
      </w:r>
      <w:r>
        <w:t xml:space="preserve">and the phase distance </w:t>
      </w:r>
      <m:oMath>
        <m:sSubSup>
          <m:sSubSupPr>
            <m:ctrlPr>
              <w:rPr>
                <w:rFonts w:ascii="Cambria Math" w:hAnsi="Cambria Math"/>
                <w:i/>
              </w:rPr>
            </m:ctrlPr>
          </m:sSubSupPr>
          <m:e>
            <m:r>
              <m:rPr>
                <m:sty m:val="p"/>
              </m:rPr>
              <w:rPr>
                <w:rFonts w:ascii="Cambria Math" w:hAnsi="Cambria Math"/>
              </w:rPr>
              <m:t>ρ</m:t>
            </m:r>
            <m:ctrlPr>
              <w:rPr>
                <w:rFonts w:ascii="Cambria Math" w:hAnsi="Cambria Math"/>
              </w:rPr>
            </m:ctrlPr>
          </m:e>
          <m:sub>
            <m:r>
              <w:rPr>
                <w:rFonts w:ascii="Cambria Math" w:hAnsi="Cambria Math"/>
              </w:rPr>
              <m:t>C</m:t>
            </m:r>
          </m:sub>
          <m:sup>
            <m:r>
              <w:rPr>
                <w:rFonts w:ascii="Cambria Math" w:hAnsi="Cambria Math"/>
              </w:rPr>
              <m:t>D</m:t>
            </m:r>
          </m:sup>
        </m:sSubSup>
        <m:r>
          <w:rPr>
            <w:rFonts w:ascii="Cambria Math" w:hAnsi="Cambria Math"/>
          </w:rPr>
          <m:t>,</m:t>
        </m:r>
        <m:sSubSup>
          <m:sSubSupPr>
            <m:ctrlPr>
              <w:rPr>
                <w:rFonts w:ascii="Cambria Math" w:hAnsi="Cambria Math"/>
                <w:i/>
              </w:rPr>
            </m:ctrlPr>
          </m:sSubSupPr>
          <m:e>
            <m:r>
              <m:rPr>
                <m:sty m:val="p"/>
              </m:rPr>
              <w:rPr>
                <w:rFonts w:ascii="Cambria Math" w:hAnsi="Cambria Math"/>
              </w:rPr>
              <m:t>ρ</m:t>
            </m:r>
          </m:e>
          <m:sub>
            <m:r>
              <w:rPr>
                <w:rFonts w:ascii="Cambria Math" w:hAnsi="Cambria Math"/>
              </w:rPr>
              <m:t>D</m:t>
            </m:r>
          </m:sub>
          <m:sup>
            <m:r>
              <w:rPr>
                <w:rFonts w:ascii="Cambria Math" w:hAnsi="Cambria Math"/>
              </w:rPr>
              <m:t>C</m:t>
            </m:r>
          </m:sup>
        </m:sSubSup>
      </m:oMath>
    </w:p>
    <w:p w14:paraId="3932DCBA" w14:textId="55F44F2D" w:rsidR="001038C2" w:rsidRDefault="00F50E5F" w:rsidP="00D2606B">
      <w:pPr>
        <w:ind w:firstLine="420"/>
      </w:pPr>
      <w:r w:rsidRPr="00F50E5F">
        <w:rPr>
          <w:rFonts w:hint="eastAsia"/>
        </w:rPr>
        <w:t>根据</w:t>
      </w:r>
      <w:r w:rsidRPr="00F50E5F">
        <w:t>GRAIL</w:t>
      </w:r>
      <w:r w:rsidRPr="00F50E5F">
        <w:t>数据处理文档</w:t>
      </w:r>
      <w:r>
        <w:fldChar w:fldCharType="begin"/>
      </w:r>
      <w:r w:rsidR="00EE35ED">
        <w:rPr>
          <w:rFonts w:hint="eastAsia"/>
        </w:rPr>
        <w:instrText xml:space="preserve"> ADDIN ZOTERO_ITEM CSL_CITATION {"citationID":"KBv2Qzym","properties":{"formattedCitation":"(HARVEY\\uc0\\u31561{}, 2014)","plainCitation":"(HARVEY</w:instrText>
      </w:r>
      <w:r w:rsidR="00EE35ED">
        <w:rPr>
          <w:rFonts w:hint="eastAsia"/>
        </w:rPr>
        <w:instrText>等</w:instrText>
      </w:r>
      <w:r w:rsidR="00EE35ED">
        <w:rPr>
          <w:rFonts w:hint="eastAsia"/>
        </w:rPr>
        <w:instrText>, 2014)","noteIndex":0},"citationItems":[{"id":129,"uris":["http://zotero.org/users/6467040/items/8GKDIN3G"</w:instrText>
      </w:r>
      <w:r w:rsidR="00EE35ED">
        <w:instrText xml:space="preserve">],"uri":["http://zotero.org/users/6467040/items/8GKDIN3G"],"itemData":{"id":129,"type":"article-journal","language":"en","page":"40","title":"GRAIL Level 1 Data Algorithm Theoretical Basis Document","author":[{"family":"Harvey","given":"Nate"},{"family":"Fahnestock","given":"Eugene"},{"family":"Kahan","given":"Daniel"},{"family":"Konopliv","given":"Alexander"},{"family":"Kruizinga","given":"Gerhard"},{"family":"Oudrhiri","given":"Kamal"},{"family":"Paik","given":"Meegyeong"},{"family":"Yuan","given":"Dah-Ning"},{"family":"Asmar","given":"Sami"},{"family":"Watkins","given":"Mike"}],"issued":{"date-parts":[["2014",4,1]]}}}],"schema":"https://github.com/citation-style-language/schema/raw/master/csl-citation.json"} </w:instrText>
      </w:r>
      <w:r>
        <w:fldChar w:fldCharType="separate"/>
      </w:r>
      <w:r w:rsidR="00EE35ED" w:rsidRPr="00EE35ED">
        <w:rPr>
          <w:rFonts w:ascii="等线" w:eastAsia="等线" w:hAnsi="等线" w:cs="Times New Roman"/>
          <w:kern w:val="0"/>
          <w:szCs w:val="24"/>
        </w:rPr>
        <w:t>(</w:t>
      </w:r>
      <w:r w:rsidR="00EE35ED" w:rsidRPr="00CF1B29">
        <w:t>HARVEY</w:t>
      </w:r>
      <w:r w:rsidR="00EE35ED" w:rsidRPr="00EE35ED">
        <w:rPr>
          <w:rFonts w:ascii="等线" w:eastAsia="等线" w:hAnsi="等线" w:cs="Times New Roman"/>
          <w:kern w:val="0"/>
          <w:szCs w:val="24"/>
        </w:rPr>
        <w:t>等, 2014)</w:t>
      </w:r>
      <w:r>
        <w:fldChar w:fldCharType="end"/>
      </w:r>
      <w:r w:rsidR="00F018B1">
        <w:rPr>
          <w:rFonts w:hint="eastAsia"/>
        </w:rPr>
        <w:t>与</w:t>
      </w:r>
      <w:r w:rsidR="00F268F8">
        <w:rPr>
          <w:rFonts w:hint="eastAsia"/>
        </w:rPr>
        <w:t>式</w:t>
      </w:r>
      <w:r w:rsidR="00F268F8">
        <w:fldChar w:fldCharType="begin"/>
      </w:r>
      <w:r w:rsidR="00F268F8">
        <w:instrText xml:space="preserve"> GOTOBUTTON ZEqnNum692966  \* MERGEFORMAT </w:instrText>
      </w:r>
      <w:r w:rsidR="00D67130">
        <w:fldChar w:fldCharType="begin"/>
      </w:r>
      <w:r w:rsidR="00D67130">
        <w:instrText xml:space="preserve"> REF ZEqnNum692966 \* Charformat \! \* MERGEFORMAT </w:instrText>
      </w:r>
      <w:r w:rsidR="00D67130">
        <w:fldChar w:fldCharType="separate"/>
      </w:r>
      <w:r w:rsidR="00293D71">
        <w:instrText>(15)</w:instrText>
      </w:r>
      <w:r w:rsidR="00D67130">
        <w:fldChar w:fldCharType="end"/>
      </w:r>
      <w:r w:rsidR="00F268F8">
        <w:fldChar w:fldCharType="end"/>
      </w:r>
      <w:r w:rsidR="00F268F8">
        <w:rPr>
          <w:rFonts w:hint="eastAsia"/>
        </w:rPr>
        <w:t>，</w:t>
      </w:r>
      <w:r w:rsidRPr="00F50E5F">
        <w:t>低轨卫</w:t>
      </w:r>
      <w:proofErr w:type="gramStart"/>
      <w:r w:rsidRPr="00F50E5F">
        <w:t>卫</w:t>
      </w:r>
      <w:proofErr w:type="gramEnd"/>
      <w:r w:rsidRPr="00F50E5F">
        <w:t>跟踪</w:t>
      </w:r>
      <w:r w:rsidR="00824A3B">
        <w:rPr>
          <w:rFonts w:hint="eastAsia"/>
        </w:rPr>
        <w:t>重力</w:t>
      </w:r>
      <w:r w:rsidRPr="00F50E5F">
        <w:t>卫星系统的星间距测量中飞行时间校正可表示为：</w:t>
      </w:r>
    </w:p>
    <w:p w14:paraId="352EA43F" w14:textId="40E1A4B4" w:rsidR="00F50E5F" w:rsidRDefault="00F50E5F" w:rsidP="00F50E5F">
      <w:pPr>
        <w:pStyle w:val="AMDisplayEquation"/>
      </w:pPr>
      <w:r>
        <w:tab/>
      </w:r>
      <w:r w:rsidRPr="00F50E5F">
        <w:rPr>
          <w:position w:val="-24"/>
        </w:rPr>
        <w:object w:dxaOrig="4421" w:dyaOrig="598" w14:anchorId="76503B0F">
          <v:shape id="_x0000_i1044" type="#_x0000_t75" style="width:220.9pt;height:30pt" o:ole="">
            <v:imagedata r:id="rId49" o:title=""/>
          </v:shape>
          <o:OLEObject Type="Embed" ProgID="Equation.AxMath" ShapeID="_x0000_i1044" DrawAspect="Content" ObjectID="_1694342241" r:id="rId50"/>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974" w:name="ZEqnNum209748"/>
      <w:r>
        <w:instrText>(</w:instrText>
      </w:r>
      <w:r w:rsidR="00D67130">
        <w:fldChar w:fldCharType="begin"/>
      </w:r>
      <w:r w:rsidR="00D67130">
        <w:instrText xml:space="preserve"> SEQ AMEqn \c \* Arabic \* MERGEFORMAT </w:instrText>
      </w:r>
      <w:r w:rsidR="00D67130">
        <w:fldChar w:fldCharType="separate"/>
      </w:r>
      <w:r w:rsidR="00293D71">
        <w:rPr>
          <w:noProof/>
        </w:rPr>
        <w:instrText>20</w:instrText>
      </w:r>
      <w:r w:rsidR="00D67130">
        <w:rPr>
          <w:noProof/>
        </w:rPr>
        <w:fldChar w:fldCharType="end"/>
      </w:r>
      <w:r>
        <w:instrText>)</w:instrText>
      </w:r>
      <w:bookmarkEnd w:id="974"/>
      <w:r>
        <w:fldChar w:fldCharType="end"/>
      </w:r>
    </w:p>
    <w:p w14:paraId="5212C699" w14:textId="2CDD1419" w:rsidR="00F50E5F" w:rsidRDefault="00F50E5F" w:rsidP="00F50E5F">
      <w:pPr>
        <w:ind w:firstLine="420"/>
      </w:pPr>
      <w:r w:rsidRPr="00F50E5F">
        <w:rPr>
          <w:rFonts w:hint="eastAsia"/>
        </w:rPr>
        <w:t>联合</w:t>
      </w:r>
      <w:r w:rsidR="007D70EB" w:rsidRPr="007D70EB">
        <w:t>K/Ka</w:t>
      </w:r>
      <w:r w:rsidRPr="00F50E5F">
        <w:t>波段的微波信号飞行时间改正得到去除电离层影响的飞行时间改正</w:t>
      </w:r>
      <w:r>
        <w:rPr>
          <w:rFonts w:hint="eastAsia"/>
        </w:rPr>
        <w:t>:</w:t>
      </w:r>
    </w:p>
    <w:p w14:paraId="4E5AB275" w14:textId="0AB28E9D" w:rsidR="00F50E5F" w:rsidRDefault="00F50E5F" w:rsidP="003361BC">
      <w:pPr>
        <w:pStyle w:val="AMDisplayEquation"/>
      </w:pPr>
      <w:r>
        <w:tab/>
      </w:r>
      <w:r w:rsidRPr="00F50E5F">
        <w:rPr>
          <w:position w:val="-10"/>
        </w:rPr>
        <w:object w:dxaOrig="3100" w:dyaOrig="317" w14:anchorId="22E0B137">
          <v:shape id="_x0000_i1045" type="#_x0000_t75" style="width:154.9pt;height:15.8pt" o:ole="">
            <v:imagedata r:id="rId51" o:title=""/>
          </v:shape>
          <o:OLEObject Type="Embed" ProgID="Equation.AxMath" ShapeID="_x0000_i1045" DrawAspect="Content" ObjectID="_1694342242" r:id="rId52"/>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975" w:name="ZEqnNum344648"/>
      <w:r>
        <w:instrText>(</w:instrText>
      </w:r>
      <w:r w:rsidR="00D67130">
        <w:fldChar w:fldCharType="begin"/>
      </w:r>
      <w:r w:rsidR="00D67130">
        <w:instrText xml:space="preserve"> SEQ AMEqn \c \* Arabic \* MERGEFORMAT </w:instrText>
      </w:r>
      <w:r w:rsidR="00D67130">
        <w:fldChar w:fldCharType="separate"/>
      </w:r>
      <w:r w:rsidR="00293D71">
        <w:rPr>
          <w:noProof/>
        </w:rPr>
        <w:instrText>21</w:instrText>
      </w:r>
      <w:r w:rsidR="00D67130">
        <w:rPr>
          <w:noProof/>
        </w:rPr>
        <w:fldChar w:fldCharType="end"/>
      </w:r>
      <w:r>
        <w:instrText>)</w:instrText>
      </w:r>
      <w:bookmarkEnd w:id="975"/>
      <w:r>
        <w:fldChar w:fldCharType="end"/>
      </w:r>
    </w:p>
    <w:p w14:paraId="77816251" w14:textId="7A11C4A5" w:rsidR="001038C2" w:rsidRDefault="001038C2" w:rsidP="001038C2">
      <w:pPr>
        <w:pStyle w:val="ae"/>
        <w:numPr>
          <w:ilvl w:val="1"/>
          <w:numId w:val="3"/>
        </w:numPr>
        <w:ind w:firstLineChars="0"/>
      </w:pPr>
      <w:r>
        <w:rPr>
          <w:rFonts w:hint="eastAsia"/>
        </w:rPr>
        <w:t>相位中心改正</w:t>
      </w:r>
    </w:p>
    <w:p w14:paraId="16B1E574" w14:textId="40B5A82F" w:rsidR="001038C2" w:rsidRPr="000F5E02" w:rsidRDefault="003361BC" w:rsidP="00CF1B29">
      <w:pPr>
        <w:ind w:firstLine="420"/>
        <w:rPr>
          <w:color w:val="FF0000"/>
          <w:rPrChange w:id="976" w:author="Peng Xu" w:date="2021-02-05T19:57:00Z">
            <w:rPr/>
          </w:rPrChange>
        </w:rPr>
      </w:pPr>
      <w:r w:rsidRPr="003361BC">
        <w:t>KBR</w:t>
      </w:r>
      <w:r w:rsidRPr="003361BC">
        <w:t>微波信号的起止位置是双星微波天线喇叭的</w:t>
      </w:r>
      <w:r w:rsidRPr="003361BC">
        <w:t>“</w:t>
      </w:r>
      <w:r w:rsidRPr="003361BC">
        <w:t>相位中心</w:t>
      </w:r>
      <w:r w:rsidRPr="003361BC">
        <w:t>”</w:t>
      </w:r>
      <w:r w:rsidRPr="003361BC">
        <w:t>，而非双星的质心</w:t>
      </w:r>
      <w:r w:rsidR="00365946">
        <w:rPr>
          <w:rFonts w:hint="eastAsia"/>
        </w:rPr>
        <w:t>，</w:t>
      </w:r>
      <w:r w:rsidRPr="003361BC">
        <w:t>因此，需对</w:t>
      </w:r>
      <w:r w:rsidR="007C049D">
        <w:rPr>
          <w:rFonts w:hint="eastAsia"/>
        </w:rPr>
        <w:t>微波测量星间距</w:t>
      </w:r>
      <w:r w:rsidRPr="003361BC">
        <w:t>进行附加修正，使其更准确地描述卫星质量中心之间的真实距离。该校正计算为天线偏移矢量</w:t>
      </w:r>
      <w:r w:rsidRPr="003361BC">
        <w:t>(</w:t>
      </w:r>
      <w:r w:rsidRPr="003361BC">
        <w:t>每个卫星的质量中心到其</w:t>
      </w:r>
      <w:r w:rsidRPr="003361BC">
        <w:t>KBR</w:t>
      </w:r>
      <w:r w:rsidRPr="003361BC">
        <w:t>喇叭的相位中心的矢量</w:t>
      </w:r>
      <w:r w:rsidRPr="003361BC">
        <w:t>)</w:t>
      </w:r>
      <w:r w:rsidRPr="003361BC">
        <w:t>在两颗卫星之间的视距上的投影。</w:t>
      </w:r>
      <w:r w:rsidRPr="000F5E02">
        <w:rPr>
          <w:rFonts w:hint="eastAsia"/>
          <w:color w:val="FF0000"/>
          <w:rPrChange w:id="977" w:author="Peng Xu" w:date="2021-02-05T19:57:00Z">
            <w:rPr>
              <w:rFonts w:hint="eastAsia"/>
            </w:rPr>
          </w:rPrChange>
        </w:rPr>
        <w:t>下</w:t>
      </w:r>
      <w:r w:rsidR="00377282" w:rsidRPr="000F5E02">
        <w:rPr>
          <w:color w:val="FF0000"/>
          <w:rPrChange w:id="978" w:author="Peng Xu" w:date="2021-02-05T19:57:00Z">
            <w:rPr/>
          </w:rPrChange>
        </w:rPr>
        <w:fldChar w:fldCharType="begin"/>
      </w:r>
      <w:r w:rsidR="00377282" w:rsidRPr="000F5E02">
        <w:rPr>
          <w:color w:val="FF0000"/>
          <w:rPrChange w:id="979" w:author="Peng Xu" w:date="2021-02-05T19:57:00Z">
            <w:rPr/>
          </w:rPrChange>
        </w:rPr>
        <w:instrText xml:space="preserve"> REF _Ref62720294 \h </w:instrText>
      </w:r>
      <w:r w:rsidR="00377282" w:rsidRPr="000F5E02">
        <w:rPr>
          <w:color w:val="FF0000"/>
          <w:rPrChange w:id="980" w:author="Peng Xu" w:date="2021-02-05T19:57:00Z">
            <w:rPr>
              <w:color w:val="FF0000"/>
            </w:rPr>
          </w:rPrChange>
        </w:rPr>
      </w:r>
      <w:r w:rsidR="00377282" w:rsidRPr="000F5E02">
        <w:rPr>
          <w:color w:val="FF0000"/>
          <w:rPrChange w:id="981" w:author="Peng Xu" w:date="2021-02-05T19:57:00Z">
            <w:rPr/>
          </w:rPrChange>
        </w:rPr>
        <w:fldChar w:fldCharType="separate"/>
      </w:r>
      <w:ins w:id="982" w:author="L Reuben" w:date="2021-02-19T16:32:00Z">
        <w:r w:rsidR="00293D71">
          <w:t>图</w:t>
        </w:r>
        <w:r w:rsidR="00293D71">
          <w:t xml:space="preserve"> </w:t>
        </w:r>
        <w:r w:rsidR="00293D71">
          <w:rPr>
            <w:noProof/>
          </w:rPr>
          <w:t>3</w:t>
        </w:r>
      </w:ins>
      <w:del w:id="983" w:author="L Reuben" w:date="2021-02-19T10:15:00Z">
        <w:r w:rsidR="008A5B02" w:rsidRPr="000F5E02" w:rsidDel="00740635">
          <w:rPr>
            <w:rFonts w:hint="eastAsia"/>
            <w:color w:val="FF0000"/>
            <w:rPrChange w:id="984" w:author="Peng Xu" w:date="2021-02-05T19:57:00Z">
              <w:rPr>
                <w:rFonts w:hint="eastAsia"/>
              </w:rPr>
            </w:rPrChange>
          </w:rPr>
          <w:delText>图</w:delText>
        </w:r>
        <w:r w:rsidR="008A5B02" w:rsidRPr="000F5E02" w:rsidDel="00740635">
          <w:rPr>
            <w:color w:val="FF0000"/>
            <w:rPrChange w:id="985" w:author="Peng Xu" w:date="2021-02-05T19:57:00Z">
              <w:rPr/>
            </w:rPrChange>
          </w:rPr>
          <w:delText xml:space="preserve"> </w:delText>
        </w:r>
        <w:r w:rsidR="008A5B02" w:rsidRPr="000F5E02" w:rsidDel="00740635">
          <w:rPr>
            <w:noProof/>
            <w:color w:val="FF0000"/>
            <w:rPrChange w:id="986" w:author="Peng Xu" w:date="2021-02-05T19:57:00Z">
              <w:rPr>
                <w:noProof/>
              </w:rPr>
            </w:rPrChange>
          </w:rPr>
          <w:delText>3</w:delText>
        </w:r>
      </w:del>
      <w:r w:rsidR="00377282" w:rsidRPr="000F5E02">
        <w:rPr>
          <w:color w:val="FF0000"/>
          <w:rPrChange w:id="987" w:author="Peng Xu" w:date="2021-02-05T19:57:00Z">
            <w:rPr/>
          </w:rPrChange>
        </w:rPr>
        <w:fldChar w:fldCharType="end"/>
      </w:r>
      <w:r w:rsidRPr="000F5E02">
        <w:rPr>
          <w:rFonts w:hint="eastAsia"/>
          <w:color w:val="FF0000"/>
          <w:rPrChange w:id="988" w:author="Peng Xu" w:date="2021-02-05T19:57:00Z">
            <w:rPr>
              <w:rFonts w:hint="eastAsia"/>
            </w:rPr>
          </w:rPrChange>
        </w:rPr>
        <w:t>中</w:t>
      </w:r>
      <w:del w:id="989" w:author="L Reuben" w:date="2021-02-17T17:42:00Z">
        <w:r w:rsidRPr="000F5E02" w:rsidDel="00975A02">
          <w:rPr>
            <w:rFonts w:hint="eastAsia"/>
            <w:color w:val="FF0000"/>
            <w:rPrChange w:id="990" w:author="Peng Xu" w:date="2021-02-05T19:57:00Z">
              <w:rPr>
                <w:rFonts w:hint="eastAsia"/>
              </w:rPr>
            </w:rPrChange>
          </w:rPr>
          <w:delText>蓝色</w:delText>
        </w:r>
      </w:del>
      <w:r w:rsidRPr="000F5E02">
        <w:rPr>
          <w:rFonts w:hint="eastAsia"/>
          <w:color w:val="FF0000"/>
          <w:rPrChange w:id="991" w:author="Peng Xu" w:date="2021-02-05T19:57:00Z">
            <w:rPr>
              <w:rFonts w:hint="eastAsia"/>
            </w:rPr>
          </w:rPrChange>
        </w:rPr>
        <w:t>红色圆圈表示</w:t>
      </w:r>
      <w:r w:rsidRPr="000F5E02">
        <w:rPr>
          <w:color w:val="FF0000"/>
          <w:rPrChange w:id="992" w:author="Peng Xu" w:date="2021-02-05T19:57:00Z">
            <w:rPr/>
          </w:rPrChange>
        </w:rPr>
        <w:t>KBR</w:t>
      </w:r>
      <w:r w:rsidRPr="000F5E02">
        <w:rPr>
          <w:rFonts w:hint="eastAsia"/>
          <w:color w:val="FF0000"/>
          <w:rPrChange w:id="993" w:author="Peng Xu" w:date="2021-02-05T19:57:00Z">
            <w:rPr>
              <w:rFonts w:hint="eastAsia"/>
            </w:rPr>
          </w:rPrChange>
        </w:rPr>
        <w:t>微波相位中心，蓝色五角星表示卫星质量中心，</w:t>
      </w:r>
      <w:ins w:id="994" w:author="L Reuben" w:date="2021-02-17T17:39:00Z">
        <w:r w:rsidR="00DD612C" w:rsidRPr="00302453">
          <w:rPr>
            <w:rFonts w:hint="eastAsia"/>
            <w:color w:val="4472C4" w:themeColor="accent1"/>
            <w:rPrChange w:id="995" w:author="L Reuben" w:date="2021-02-18T09:46:00Z">
              <w:rPr>
                <w:rFonts w:hint="eastAsia"/>
                <w:color w:val="FF0000"/>
              </w:rPr>
            </w:rPrChange>
          </w:rPr>
          <w:t>紫</w:t>
        </w:r>
      </w:ins>
      <w:del w:id="996" w:author="L Reuben" w:date="2021-02-17T17:39:00Z">
        <w:r w:rsidRPr="00302453" w:rsidDel="00DD612C">
          <w:rPr>
            <w:rFonts w:hint="eastAsia"/>
            <w:color w:val="4472C4" w:themeColor="accent1"/>
            <w:rPrChange w:id="997" w:author="L Reuben" w:date="2021-02-18T09:46:00Z">
              <w:rPr>
                <w:rFonts w:hint="eastAsia"/>
              </w:rPr>
            </w:rPrChange>
          </w:rPr>
          <w:delText>绿</w:delText>
        </w:r>
      </w:del>
      <w:r w:rsidRPr="00302453">
        <w:rPr>
          <w:rFonts w:hint="eastAsia"/>
          <w:color w:val="4472C4" w:themeColor="accent1"/>
          <w:rPrChange w:id="998" w:author="L Reuben" w:date="2021-02-18T09:46:00Z">
            <w:rPr>
              <w:rFonts w:hint="eastAsia"/>
            </w:rPr>
          </w:rPrChange>
        </w:rPr>
        <w:t>线</w:t>
      </w:r>
      <w:ins w:id="999" w:author="L Reuben" w:date="2021-02-17T17:39:00Z">
        <w:r w:rsidR="00DD612C" w:rsidRPr="00302453">
          <w:rPr>
            <w:rFonts w:hint="eastAsia"/>
            <w:color w:val="4472C4" w:themeColor="accent1"/>
            <w:rPrChange w:id="1000" w:author="L Reuben" w:date="2021-02-18T09:46:00Z">
              <w:rPr>
                <w:rFonts w:hint="eastAsia"/>
                <w:color w:val="FF0000"/>
              </w:rPr>
            </w:rPrChange>
          </w:rPr>
          <w:t>为绿线在星间连线</w:t>
        </w:r>
      </w:ins>
      <w:ins w:id="1001" w:author="L Reuben" w:date="2021-02-17T17:40:00Z">
        <w:r w:rsidR="00DD612C" w:rsidRPr="00302453">
          <w:rPr>
            <w:rFonts w:hint="eastAsia"/>
            <w:color w:val="4472C4" w:themeColor="accent1"/>
            <w:rPrChange w:id="1002" w:author="L Reuben" w:date="2021-02-18T09:46:00Z">
              <w:rPr>
                <w:rFonts w:hint="eastAsia"/>
                <w:color w:val="FF0000"/>
              </w:rPr>
            </w:rPrChange>
          </w:rPr>
          <w:t>方向投影，</w:t>
        </w:r>
      </w:ins>
      <w:r w:rsidRPr="00302453">
        <w:rPr>
          <w:rFonts w:hint="eastAsia"/>
          <w:color w:val="4472C4" w:themeColor="accent1"/>
          <w:rPrChange w:id="1003" w:author="L Reuben" w:date="2021-02-18T09:46:00Z">
            <w:rPr>
              <w:rFonts w:hint="eastAsia"/>
            </w:rPr>
          </w:rPrChange>
        </w:rPr>
        <w:t>代表</w:t>
      </w:r>
      <w:ins w:id="1004" w:author="L Reuben" w:date="2021-02-17T17:40:00Z">
        <w:r w:rsidR="00381959" w:rsidRPr="00302453">
          <w:rPr>
            <w:rFonts w:hint="eastAsia"/>
            <w:color w:val="4472C4" w:themeColor="accent1"/>
            <w:rPrChange w:id="1005" w:author="L Reuben" w:date="2021-02-18T09:46:00Z">
              <w:rPr>
                <w:rFonts w:hint="eastAsia"/>
                <w:color w:val="FF0000"/>
              </w:rPr>
            </w:rPrChange>
          </w:rPr>
          <w:t>双星</w:t>
        </w:r>
      </w:ins>
      <w:r w:rsidRPr="00302453">
        <w:rPr>
          <w:rFonts w:hint="eastAsia"/>
          <w:color w:val="4472C4" w:themeColor="accent1"/>
          <w:rPrChange w:id="1006" w:author="L Reuben" w:date="2021-02-18T09:46:00Z">
            <w:rPr>
              <w:rFonts w:hint="eastAsia"/>
            </w:rPr>
          </w:rPrChange>
        </w:rPr>
        <w:t>相位中心改正</w:t>
      </w:r>
      <w:r w:rsidRPr="000F5E02">
        <w:rPr>
          <w:rFonts w:hint="eastAsia"/>
          <w:color w:val="FF0000"/>
          <w:rPrChange w:id="1007" w:author="Peng Xu" w:date="2021-02-05T19:57:00Z">
            <w:rPr>
              <w:rFonts w:hint="eastAsia"/>
            </w:rPr>
          </w:rPrChange>
        </w:rPr>
        <w:t>。</w:t>
      </w:r>
    </w:p>
    <w:p w14:paraId="032E5885" w14:textId="757E1C68" w:rsidR="003361BC" w:rsidRDefault="003361BC" w:rsidP="003361BC">
      <w:pPr>
        <w:pStyle w:val="AMDisplayEquation"/>
      </w:pPr>
      <w:r>
        <w:tab/>
      </w:r>
      <w:r w:rsidR="00DD612C" w:rsidRPr="003361BC">
        <w:rPr>
          <w:position w:val="-10"/>
        </w:rPr>
        <w:object w:dxaOrig="2809" w:dyaOrig="317" w14:anchorId="03CF9188">
          <v:shape id="_x0000_i1046" type="#_x0000_t75" style="width:140.2pt;height:15.8pt" o:ole="">
            <v:imagedata r:id="rId53" o:title=""/>
          </v:shape>
          <o:OLEObject Type="Embed" ProgID="Equation.AxMath" ShapeID="_x0000_i1046" DrawAspect="Content" ObjectID="_1694342243" r:id="rId54"/>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D67130">
        <w:fldChar w:fldCharType="begin"/>
      </w:r>
      <w:r w:rsidR="00D67130">
        <w:instrText xml:space="preserve"> SEQ AMEqn \c \* Arabic \* MERGEFORMAT </w:instrText>
      </w:r>
      <w:r w:rsidR="00D67130">
        <w:fldChar w:fldCharType="separate"/>
      </w:r>
      <w:r w:rsidR="00293D71">
        <w:rPr>
          <w:noProof/>
        </w:rPr>
        <w:instrText>22</w:instrText>
      </w:r>
      <w:r w:rsidR="00D67130">
        <w:rPr>
          <w:noProof/>
        </w:rPr>
        <w:fldChar w:fldCharType="end"/>
      </w:r>
      <w:r>
        <w:instrText>)</w:instrText>
      </w:r>
      <w:r>
        <w:fldChar w:fldCharType="end"/>
      </w:r>
    </w:p>
    <w:p w14:paraId="0150A245" w14:textId="1E349255" w:rsidR="003361BC" w:rsidRDefault="00DD612C" w:rsidP="003361BC">
      <w:pPr>
        <w:ind w:firstLineChars="0" w:firstLine="0"/>
        <w:jc w:val="center"/>
      </w:pPr>
      <w:ins w:id="1008" w:author="L Reuben" w:date="2021-02-17T17:39:00Z">
        <w:r>
          <w:rPr>
            <w:rFonts w:hint="eastAsia"/>
            <w:noProof/>
          </w:rPr>
          <w:lastRenderedPageBreak/>
          <w:drawing>
            <wp:inline distT="0" distB="0" distL="0" distR="0" wp14:anchorId="43D37001" wp14:editId="5CDCD06B">
              <wp:extent cx="5273040" cy="3116580"/>
              <wp:effectExtent l="0" t="0" r="381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3040" cy="3116580"/>
                      </a:xfrm>
                      <a:prstGeom prst="rect">
                        <a:avLst/>
                      </a:prstGeom>
                      <a:noFill/>
                      <a:ln>
                        <a:noFill/>
                      </a:ln>
                    </pic:spPr>
                  </pic:pic>
                </a:graphicData>
              </a:graphic>
            </wp:inline>
          </w:drawing>
        </w:r>
      </w:ins>
      <w:del w:id="1009" w:author="L Reuben" w:date="2021-02-17T17:38:00Z">
        <w:r w:rsidR="003361BC" w:rsidDel="00DD612C">
          <w:rPr>
            <w:noProof/>
          </w:rPr>
          <w:drawing>
            <wp:inline distT="0" distB="0" distL="0" distR="0" wp14:anchorId="5165AD6E" wp14:editId="0327592D">
              <wp:extent cx="3700153" cy="2186940"/>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00452" cy="2187117"/>
                      </a:xfrm>
                      <a:prstGeom prst="rect">
                        <a:avLst/>
                      </a:prstGeom>
                      <a:noFill/>
                      <a:ln>
                        <a:noFill/>
                      </a:ln>
                    </pic:spPr>
                  </pic:pic>
                </a:graphicData>
              </a:graphic>
            </wp:inline>
          </w:drawing>
        </w:r>
      </w:del>
    </w:p>
    <w:p w14:paraId="72416FAD" w14:textId="7AF3E88E" w:rsidR="003361BC" w:rsidRDefault="003361BC" w:rsidP="00715F06">
      <w:pPr>
        <w:ind w:firstLineChars="0" w:firstLine="0"/>
        <w:jc w:val="center"/>
      </w:pPr>
      <w:bookmarkStart w:id="1010" w:name="_Ref62720294"/>
      <w:r>
        <w:t>图</w:t>
      </w:r>
      <w:r>
        <w:t xml:space="preserve"> </w:t>
      </w:r>
      <w:r>
        <w:fldChar w:fldCharType="begin"/>
      </w:r>
      <w:r>
        <w:instrText xml:space="preserve"> SEQ </w:instrText>
      </w:r>
      <w:r>
        <w:instrText>图</w:instrText>
      </w:r>
      <w:r>
        <w:instrText xml:space="preserve"> \* ARABIC </w:instrText>
      </w:r>
      <w:r>
        <w:fldChar w:fldCharType="separate"/>
      </w:r>
      <w:r w:rsidR="00293D71">
        <w:rPr>
          <w:noProof/>
        </w:rPr>
        <w:t>3</w:t>
      </w:r>
      <w:r>
        <w:fldChar w:fldCharType="end"/>
      </w:r>
      <w:bookmarkEnd w:id="1010"/>
      <w:r>
        <w:t xml:space="preserve"> GRACE-FO</w:t>
      </w:r>
      <w:r>
        <w:rPr>
          <w:rFonts w:hint="eastAsia"/>
        </w:rPr>
        <w:t>双星相位中心改正示意图</w:t>
      </w:r>
    </w:p>
    <w:p w14:paraId="550B9E1C" w14:textId="218BF3F2" w:rsidR="00827730" w:rsidRPr="00827730" w:rsidRDefault="00827730" w:rsidP="00715F06">
      <w:pPr>
        <w:ind w:firstLineChars="0" w:firstLine="0"/>
        <w:jc w:val="center"/>
      </w:pPr>
      <w:r>
        <w:t xml:space="preserve">Figure </w:t>
      </w:r>
      <w:r w:rsidR="007B54A4">
        <w:rPr>
          <w:noProof/>
        </w:rPr>
        <w:fldChar w:fldCharType="begin"/>
      </w:r>
      <w:r w:rsidR="007B54A4">
        <w:rPr>
          <w:noProof/>
        </w:rPr>
        <w:instrText xml:space="preserve"> SEQ Figure \* ARABIC </w:instrText>
      </w:r>
      <w:r w:rsidR="007B54A4">
        <w:rPr>
          <w:noProof/>
        </w:rPr>
        <w:fldChar w:fldCharType="separate"/>
      </w:r>
      <w:r w:rsidR="00293D71">
        <w:rPr>
          <w:noProof/>
        </w:rPr>
        <w:t>3</w:t>
      </w:r>
      <w:r w:rsidR="007B54A4">
        <w:rPr>
          <w:noProof/>
        </w:rPr>
        <w:fldChar w:fldCharType="end"/>
      </w:r>
      <w:r>
        <w:t xml:space="preserve"> T</w:t>
      </w:r>
      <w:r>
        <w:rPr>
          <w:rFonts w:hint="eastAsia"/>
        </w:rPr>
        <w:t>he</w:t>
      </w:r>
      <w:r>
        <w:t xml:space="preserve"> </w:t>
      </w:r>
      <w:r>
        <w:rPr>
          <w:rFonts w:hint="eastAsia"/>
        </w:rPr>
        <w:t>sch</w:t>
      </w:r>
      <w:r>
        <w:t>ematic diagram of phase</w:t>
      </w:r>
      <w:r w:rsidRPr="00381959">
        <w:rPr>
          <w:color w:val="000000" w:themeColor="text1"/>
          <w:rPrChange w:id="1011" w:author="L Reuben" w:date="2021-02-17T17:41:00Z">
            <w:rPr/>
          </w:rPrChange>
        </w:rPr>
        <w:t xml:space="preserve"> centre c</w:t>
      </w:r>
      <w:r>
        <w:t>orrection</w:t>
      </w:r>
    </w:p>
    <w:p w14:paraId="3DE4777A" w14:textId="14087789" w:rsidR="00782CA5" w:rsidRDefault="008312DF" w:rsidP="002E3803">
      <w:pPr>
        <w:spacing w:beforeLines="50" w:before="156" w:afterLines="50" w:after="156"/>
        <w:ind w:firstLineChars="0" w:firstLine="0"/>
        <w:rPr>
          <w:szCs w:val="21"/>
        </w:rPr>
      </w:pPr>
      <w:r w:rsidRPr="008312DF">
        <w:rPr>
          <w:sz w:val="32"/>
          <w:szCs w:val="32"/>
        </w:rPr>
        <w:t>2</w:t>
      </w:r>
      <w:r w:rsidR="00C72FFF">
        <w:rPr>
          <w:rFonts w:hint="eastAsia"/>
          <w:sz w:val="32"/>
          <w:szCs w:val="32"/>
        </w:rPr>
        <w:t xml:space="preserve"> </w:t>
      </w:r>
      <w:r w:rsidR="001129A4">
        <w:rPr>
          <w:rFonts w:hint="eastAsia"/>
          <w:sz w:val="32"/>
          <w:szCs w:val="32"/>
        </w:rPr>
        <w:t>微波数据处理流程</w:t>
      </w:r>
    </w:p>
    <w:p w14:paraId="3DF2E511" w14:textId="02F0E357" w:rsidR="00EE1D37" w:rsidRDefault="00EE1D37" w:rsidP="00CF1B29">
      <w:pPr>
        <w:ind w:firstLine="420"/>
      </w:pPr>
      <w:r>
        <w:rPr>
          <w:rFonts w:hint="eastAsia"/>
        </w:rPr>
        <w:t>喷气推进实验室（</w:t>
      </w:r>
      <w:r>
        <w:rPr>
          <w:rFonts w:hint="eastAsia"/>
        </w:rPr>
        <w:t>J</w:t>
      </w:r>
      <w:r>
        <w:t>PL</w:t>
      </w:r>
      <w:r>
        <w:rPr>
          <w:rFonts w:hint="eastAsia"/>
        </w:rPr>
        <w:t>）与德国地学中心（</w:t>
      </w:r>
      <w:r>
        <w:rPr>
          <w:rFonts w:hint="eastAsia"/>
        </w:rPr>
        <w:t>G</w:t>
      </w:r>
      <w:r>
        <w:t>FZ</w:t>
      </w:r>
      <w:r>
        <w:rPr>
          <w:rFonts w:hint="eastAsia"/>
        </w:rPr>
        <w:t>）等</w:t>
      </w:r>
      <w:r>
        <w:rPr>
          <w:rFonts w:hint="eastAsia"/>
        </w:rPr>
        <w:t>G</w:t>
      </w:r>
      <w:r>
        <w:t>RACE-FO</w:t>
      </w:r>
      <w:r>
        <w:rPr>
          <w:rFonts w:hint="eastAsia"/>
        </w:rPr>
        <w:t>卫星任务数据提供方发布了</w:t>
      </w:r>
      <w:r>
        <w:rPr>
          <w:rFonts w:hint="eastAsia"/>
        </w:rPr>
        <w:t>G</w:t>
      </w:r>
      <w:r>
        <w:t>RACE-FO</w:t>
      </w:r>
      <w:r>
        <w:rPr>
          <w:rFonts w:hint="eastAsia"/>
        </w:rPr>
        <w:t>任务的</w:t>
      </w:r>
      <w:r>
        <w:rPr>
          <w:rFonts w:hint="eastAsia"/>
        </w:rPr>
        <w:t>L</w:t>
      </w:r>
      <w:r>
        <w:t>evel-1A</w:t>
      </w:r>
      <w:r>
        <w:rPr>
          <w:rFonts w:hint="eastAsia"/>
        </w:rPr>
        <w:t>、</w:t>
      </w:r>
      <w:r>
        <w:rPr>
          <w:rFonts w:hint="eastAsia"/>
        </w:rPr>
        <w:t>Level-1B</w:t>
      </w:r>
      <w:r>
        <w:rPr>
          <w:rFonts w:hint="eastAsia"/>
        </w:rPr>
        <w:t>与</w:t>
      </w:r>
      <w:r>
        <w:rPr>
          <w:rFonts w:hint="eastAsia"/>
        </w:rPr>
        <w:t>Level-</w:t>
      </w:r>
      <w:r>
        <w:t>2</w:t>
      </w:r>
      <w:r>
        <w:rPr>
          <w:rFonts w:hint="eastAsia"/>
        </w:rPr>
        <w:t>级数据产品。其中，</w:t>
      </w:r>
      <w:r>
        <w:rPr>
          <w:rFonts w:hint="eastAsia"/>
        </w:rPr>
        <w:t>Level-</w:t>
      </w:r>
      <w:r>
        <w:t>1A</w:t>
      </w:r>
      <w:r>
        <w:rPr>
          <w:rFonts w:hint="eastAsia"/>
        </w:rPr>
        <w:t>级数据仅对</w:t>
      </w:r>
      <w:r>
        <w:rPr>
          <w:rFonts w:hint="eastAsia"/>
        </w:rPr>
        <w:t>Level-</w:t>
      </w:r>
      <w:r>
        <w:t>0</w:t>
      </w:r>
      <w:r>
        <w:rPr>
          <w:rFonts w:hint="eastAsia"/>
        </w:rPr>
        <w:t>级</w:t>
      </w:r>
      <w:r w:rsidR="006A1818">
        <w:rPr>
          <w:rFonts w:hint="eastAsia"/>
        </w:rPr>
        <w:t>原始</w:t>
      </w:r>
      <w:r>
        <w:rPr>
          <w:rFonts w:hint="eastAsia"/>
        </w:rPr>
        <w:t>数据进行解码，除个别坏点外，两者可以相互转换。</w:t>
      </w:r>
      <w:r>
        <w:t>L</w:t>
      </w:r>
      <w:r>
        <w:rPr>
          <w:rFonts w:hint="eastAsia"/>
        </w:rPr>
        <w:t>evel-</w:t>
      </w:r>
      <w:r>
        <w:t>1B</w:t>
      </w:r>
      <w:r>
        <w:rPr>
          <w:rFonts w:hint="eastAsia"/>
        </w:rPr>
        <w:t>级数据是对</w:t>
      </w:r>
      <w:r>
        <w:rPr>
          <w:rFonts w:hint="eastAsia"/>
        </w:rPr>
        <w:t>Level-1A</w:t>
      </w:r>
      <w:r>
        <w:rPr>
          <w:rFonts w:hint="eastAsia"/>
        </w:rPr>
        <w:t>级数据的不可逆的处理结果，</w:t>
      </w:r>
      <w:r>
        <w:rPr>
          <w:rFonts w:hint="eastAsia"/>
        </w:rPr>
        <w:t>Level-1B</w:t>
      </w:r>
      <w:r>
        <w:rPr>
          <w:rFonts w:hint="eastAsia"/>
        </w:rPr>
        <w:t>级数据时间标签均统一到</w:t>
      </w:r>
      <w:r>
        <w:rPr>
          <w:rFonts w:hint="eastAsia"/>
        </w:rPr>
        <w:t>G</w:t>
      </w:r>
      <w:r>
        <w:t>PS</w:t>
      </w:r>
      <w:r>
        <w:rPr>
          <w:rFonts w:hint="eastAsia"/>
        </w:rPr>
        <w:t>时间，并重采样到更低频以便不同数据间相互配合进行重力场系数反演。</w:t>
      </w:r>
      <w:r w:rsidR="00464088">
        <w:rPr>
          <w:rFonts w:hint="eastAsia"/>
        </w:rPr>
        <w:t>而微波数据的</w:t>
      </w:r>
      <w:r w:rsidR="00464088">
        <w:rPr>
          <w:rFonts w:hint="eastAsia"/>
        </w:rPr>
        <w:t>Level-</w:t>
      </w:r>
      <w:r w:rsidR="00464088">
        <w:t>1A</w:t>
      </w:r>
      <w:r w:rsidR="00464088">
        <w:rPr>
          <w:rFonts w:hint="eastAsia"/>
        </w:rPr>
        <w:t>到</w:t>
      </w:r>
      <w:r w:rsidR="00464088">
        <w:rPr>
          <w:rFonts w:hint="eastAsia"/>
        </w:rPr>
        <w:t>Level-1B</w:t>
      </w:r>
      <w:r w:rsidR="00464088">
        <w:rPr>
          <w:rFonts w:hint="eastAsia"/>
        </w:rPr>
        <w:t>数据处理关乎重力场反演精度，亦为本节讨论内容。</w:t>
      </w:r>
    </w:p>
    <w:p w14:paraId="0EE2A8E3" w14:textId="78E4D89D" w:rsidR="001129A4" w:rsidRDefault="001129A4" w:rsidP="00CF1B29">
      <w:pPr>
        <w:ind w:firstLine="420"/>
      </w:pPr>
      <w:r w:rsidRPr="001129A4">
        <w:t>GRACE-FO</w:t>
      </w:r>
      <w:r w:rsidRPr="001129A4">
        <w:t>微波数</w:t>
      </w:r>
      <w:r w:rsidR="00EE1D37">
        <w:rPr>
          <w:rFonts w:hint="eastAsia"/>
        </w:rPr>
        <w:t>据</w:t>
      </w:r>
      <w:r w:rsidR="00C47FEA">
        <w:rPr>
          <w:rFonts w:hint="eastAsia"/>
        </w:rPr>
        <w:t>Level-</w:t>
      </w:r>
      <w:r w:rsidR="00C47FEA">
        <w:t>1A</w:t>
      </w:r>
      <w:r w:rsidR="00C47FEA">
        <w:rPr>
          <w:rFonts w:hint="eastAsia"/>
        </w:rPr>
        <w:t>到</w:t>
      </w:r>
      <w:r w:rsidR="00C47FEA">
        <w:rPr>
          <w:rFonts w:hint="eastAsia"/>
        </w:rPr>
        <w:t>Level-</w:t>
      </w:r>
      <w:r w:rsidR="00C47FEA">
        <w:t>1B</w:t>
      </w:r>
      <w:r w:rsidRPr="001129A4">
        <w:t>处理流程如下</w:t>
      </w:r>
      <w:r w:rsidR="001147BE">
        <w:fldChar w:fldCharType="begin"/>
      </w:r>
      <w:r w:rsidR="001147BE">
        <w:instrText xml:space="preserve"> REF _Ref62662921 \h </w:instrText>
      </w:r>
      <w:r w:rsidR="00CF1B29">
        <w:instrText xml:space="preserve"> \* MERGEFORMAT </w:instrText>
      </w:r>
      <w:r w:rsidR="001147BE">
        <w:fldChar w:fldCharType="separate"/>
      </w:r>
      <w:ins w:id="1012" w:author="L Reuben" w:date="2021-02-19T16:32:00Z">
        <w:r w:rsidR="00293D71">
          <w:t>图</w:t>
        </w:r>
        <w:r w:rsidR="00293D71">
          <w:t xml:space="preserve"> </w:t>
        </w:r>
        <w:r w:rsidR="00293D71">
          <w:rPr>
            <w:noProof/>
          </w:rPr>
          <w:t>4</w:t>
        </w:r>
      </w:ins>
      <w:del w:id="1013" w:author="L Reuben" w:date="2021-02-19T10:15:00Z">
        <w:r w:rsidR="008A5B02" w:rsidDel="00740635">
          <w:delText>图</w:delText>
        </w:r>
        <w:r w:rsidR="008A5B02" w:rsidDel="00740635">
          <w:delText xml:space="preserve"> </w:delText>
        </w:r>
        <w:r w:rsidR="008A5B02" w:rsidDel="00740635">
          <w:rPr>
            <w:noProof/>
          </w:rPr>
          <w:delText>4</w:delText>
        </w:r>
      </w:del>
      <w:r w:rsidR="001147BE">
        <w:fldChar w:fldCharType="end"/>
      </w:r>
      <w:r w:rsidRPr="001129A4">
        <w:t>所示，其基本可分为三部分：坏点重构、时间标签标对与滤波重采样</w:t>
      </w:r>
      <w:r w:rsidR="00E40B95">
        <w:rPr>
          <w:rFonts w:hint="eastAsia"/>
        </w:rPr>
        <w:t>，所需文件如</w:t>
      </w:r>
      <w:r w:rsidR="00E40B95">
        <w:fldChar w:fldCharType="begin"/>
      </w:r>
      <w:r w:rsidR="00E40B95">
        <w:instrText xml:space="preserve"> </w:instrText>
      </w:r>
      <w:r w:rsidR="00E40B95">
        <w:rPr>
          <w:rFonts w:hint="eastAsia"/>
        </w:rPr>
        <w:instrText>REF _Ref62672833 \h</w:instrText>
      </w:r>
      <w:r w:rsidR="00E40B95">
        <w:instrText xml:space="preserve"> </w:instrText>
      </w:r>
      <w:r w:rsidR="00CF1B29">
        <w:instrText xml:space="preserve"> \* MERGEFORMAT </w:instrText>
      </w:r>
      <w:r w:rsidR="00E40B95">
        <w:fldChar w:fldCharType="separate"/>
      </w:r>
      <w:ins w:id="1014" w:author="L Reuben" w:date="2021-02-19T16:32:00Z">
        <w:r w:rsidR="00293D71">
          <w:t>表</w:t>
        </w:r>
        <w:r w:rsidR="00293D71">
          <w:t xml:space="preserve"> </w:t>
        </w:r>
        <w:r w:rsidR="00293D71">
          <w:rPr>
            <w:noProof/>
          </w:rPr>
          <w:t>2</w:t>
        </w:r>
      </w:ins>
      <w:del w:id="1015" w:author="L Reuben" w:date="2021-02-19T10:15:00Z">
        <w:r w:rsidR="008A5B02" w:rsidDel="00740635">
          <w:delText>表</w:delText>
        </w:r>
        <w:r w:rsidR="008A5B02" w:rsidDel="00740635">
          <w:delText xml:space="preserve"> </w:delText>
        </w:r>
        <w:r w:rsidR="008A5B02" w:rsidDel="00740635">
          <w:rPr>
            <w:noProof/>
          </w:rPr>
          <w:delText>2</w:delText>
        </w:r>
      </w:del>
      <w:r w:rsidR="00E40B95">
        <w:fldChar w:fldCharType="end"/>
      </w:r>
      <w:r w:rsidR="00E40B95">
        <w:rPr>
          <w:rFonts w:hint="eastAsia"/>
        </w:rPr>
        <w:t>所示。</w:t>
      </w:r>
    </w:p>
    <w:p w14:paraId="3E39E678" w14:textId="63D3DC8F" w:rsidR="002E3803" w:rsidRDefault="00A14D8F" w:rsidP="002E3803">
      <w:pPr>
        <w:ind w:firstLineChars="0" w:firstLine="0"/>
        <w:jc w:val="center"/>
        <w:rPr>
          <w:szCs w:val="21"/>
        </w:rPr>
      </w:pPr>
      <w:ins w:id="1016" w:author="Peng Xu" w:date="2021-02-05T19:58:00Z">
        <w:del w:id="1017" w:author="L Reuben" w:date="2021-02-17T17:54:00Z">
          <w:r w:rsidDel="00A05D3B">
            <w:rPr>
              <w:noProof/>
              <w:szCs w:val="21"/>
            </w:rPr>
            <w:lastRenderedPageBreak/>
            <mc:AlternateContent>
              <mc:Choice Requires="wps">
                <w:drawing>
                  <wp:anchor distT="0" distB="0" distL="114300" distR="114300" simplePos="0" relativeHeight="251660288" behindDoc="0" locked="0" layoutInCell="1" allowOverlap="1" wp14:anchorId="6C4E9832" wp14:editId="788D055D">
                    <wp:simplePos x="0" y="0"/>
                    <wp:positionH relativeFrom="column">
                      <wp:posOffset>2474553</wp:posOffset>
                    </wp:positionH>
                    <wp:positionV relativeFrom="paragraph">
                      <wp:posOffset>830969</wp:posOffset>
                    </wp:positionV>
                    <wp:extent cx="1481729" cy="360421"/>
                    <wp:effectExtent l="0" t="0" r="23495" b="20955"/>
                    <wp:wrapNone/>
                    <wp:docPr id="10" name="椭圆 10"/>
                    <wp:cNvGraphicFramePr/>
                    <a:graphic xmlns:a="http://schemas.openxmlformats.org/drawingml/2006/main">
                      <a:graphicData uri="http://schemas.microsoft.com/office/word/2010/wordprocessingShape">
                        <wps:wsp>
                          <wps:cNvSpPr/>
                          <wps:spPr>
                            <a:xfrm>
                              <a:off x="0" y="0"/>
                              <a:ext cx="1481729" cy="360421"/>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6C9A2F3" id="椭圆 10" o:spid="_x0000_s1026" style="position:absolute;left:0;text-align:left;margin-left:194.85pt;margin-top:65.45pt;width:116.65pt;height:28.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" filled="f" strokecolor="#c00000" strokeweight="1pt">
                    <v:stroke joinstyle="miter"/>
                  </v:oval>
                </w:pict>
              </mc:Fallback>
            </mc:AlternateContent>
          </w:r>
        </w:del>
      </w:ins>
      <w:ins w:id="1018" w:author="L Reuben" w:date="2021-02-17T17:55:00Z">
        <w:r w:rsidR="00BF3179">
          <w:rPr>
            <w:rFonts w:hint="eastAsia"/>
            <w:noProof/>
            <w:szCs w:val="21"/>
          </w:rPr>
          <w:drawing>
            <wp:inline distT="0" distB="0" distL="0" distR="0" wp14:anchorId="55D363CE" wp14:editId="2D9FBAF4">
              <wp:extent cx="5265420" cy="40995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65420" cy="4099560"/>
                      </a:xfrm>
                      <a:prstGeom prst="rect">
                        <a:avLst/>
                      </a:prstGeom>
                      <a:noFill/>
                      <a:ln>
                        <a:noFill/>
                      </a:ln>
                    </pic:spPr>
                  </pic:pic>
                </a:graphicData>
              </a:graphic>
            </wp:inline>
          </w:drawing>
        </w:r>
      </w:ins>
      <w:del w:id="1019" w:author="L Reuben" w:date="2021-02-17T17:54:00Z">
        <w:r w:rsidR="002E3803" w:rsidDel="00A05D3B">
          <w:rPr>
            <w:noProof/>
            <w:szCs w:val="21"/>
          </w:rPr>
          <w:drawing>
            <wp:inline distT="0" distB="0" distL="0" distR="0" wp14:anchorId="370CE186" wp14:editId="7460C4A2">
              <wp:extent cx="4165258" cy="2865120"/>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187947" cy="2880727"/>
                      </a:xfrm>
                      <a:prstGeom prst="rect">
                        <a:avLst/>
                      </a:prstGeom>
                      <a:noFill/>
                      <a:ln>
                        <a:noFill/>
                      </a:ln>
                    </pic:spPr>
                  </pic:pic>
                </a:graphicData>
              </a:graphic>
            </wp:inline>
          </w:drawing>
        </w:r>
      </w:del>
    </w:p>
    <w:p w14:paraId="668815C6" w14:textId="77F0F4E1" w:rsidR="002E3803" w:rsidRDefault="002E3803" w:rsidP="00242222">
      <w:pPr>
        <w:ind w:firstLineChars="0" w:firstLine="0"/>
        <w:jc w:val="center"/>
      </w:pPr>
      <w:bookmarkStart w:id="1020" w:name="_Ref62662921"/>
      <w:r>
        <w:t>图</w:t>
      </w:r>
      <w:r>
        <w:t xml:space="preserve"> </w:t>
      </w:r>
      <w:r>
        <w:fldChar w:fldCharType="begin"/>
      </w:r>
      <w:r>
        <w:instrText xml:space="preserve"> SEQ </w:instrText>
      </w:r>
      <w:r>
        <w:instrText>图</w:instrText>
      </w:r>
      <w:r>
        <w:instrText xml:space="preserve"> \* ARABIC </w:instrText>
      </w:r>
      <w:r>
        <w:fldChar w:fldCharType="separate"/>
      </w:r>
      <w:r w:rsidR="00293D71">
        <w:rPr>
          <w:noProof/>
        </w:rPr>
        <w:t>4</w:t>
      </w:r>
      <w:r>
        <w:fldChar w:fldCharType="end"/>
      </w:r>
      <w:bookmarkEnd w:id="1020"/>
      <w:r>
        <w:t xml:space="preserve"> GRACE-FO</w:t>
      </w:r>
      <w:r>
        <w:rPr>
          <w:rFonts w:hint="eastAsia"/>
        </w:rPr>
        <w:t>微波数据处理流程</w:t>
      </w:r>
    </w:p>
    <w:p w14:paraId="2D3A5C64" w14:textId="33A153D9" w:rsidR="00574205" w:rsidRDefault="002E3803" w:rsidP="00242222">
      <w:pPr>
        <w:ind w:firstLineChars="0" w:firstLine="0"/>
        <w:jc w:val="center"/>
      </w:pPr>
      <w:r>
        <w:t xml:space="preserve">Figure </w:t>
      </w:r>
      <w:r w:rsidR="007B54A4">
        <w:rPr>
          <w:noProof/>
        </w:rPr>
        <w:fldChar w:fldCharType="begin"/>
      </w:r>
      <w:r w:rsidR="007B54A4">
        <w:rPr>
          <w:noProof/>
        </w:rPr>
        <w:instrText xml:space="preserve"> SEQ Figure \* ARABIC </w:instrText>
      </w:r>
      <w:r w:rsidR="007B54A4">
        <w:rPr>
          <w:noProof/>
        </w:rPr>
        <w:fldChar w:fldCharType="separate"/>
      </w:r>
      <w:r w:rsidR="00293D71">
        <w:rPr>
          <w:noProof/>
        </w:rPr>
        <w:t>4</w:t>
      </w:r>
      <w:r w:rsidR="007B54A4">
        <w:rPr>
          <w:noProof/>
        </w:rPr>
        <w:fldChar w:fldCharType="end"/>
      </w:r>
      <w:r>
        <w:t xml:space="preserve"> T</w:t>
      </w:r>
      <w:r>
        <w:rPr>
          <w:rFonts w:hint="eastAsia"/>
        </w:rPr>
        <w:t>he</w:t>
      </w:r>
      <w:r>
        <w:t xml:space="preserve"> flow for processing microwave data of GRACE-FO</w:t>
      </w:r>
    </w:p>
    <w:p w14:paraId="2FBB96FE" w14:textId="77777777" w:rsidR="00BB4113" w:rsidRPr="00BB4113" w:rsidRDefault="00BB4113" w:rsidP="00CF1B29">
      <w:pPr>
        <w:ind w:firstLine="420"/>
        <w:jc w:val="center"/>
      </w:pPr>
    </w:p>
    <w:p w14:paraId="5E3B5884" w14:textId="50414ABA" w:rsidR="00242222" w:rsidRDefault="00B27877" w:rsidP="00242222">
      <w:pPr>
        <w:ind w:firstLineChars="0" w:firstLine="0"/>
        <w:jc w:val="center"/>
      </w:pPr>
      <w:bookmarkStart w:id="1021" w:name="_Ref62672833"/>
      <w:r>
        <w:t>表</w:t>
      </w:r>
      <w:r>
        <w:t xml:space="preserve"> </w:t>
      </w:r>
      <w:r>
        <w:fldChar w:fldCharType="begin"/>
      </w:r>
      <w:r>
        <w:instrText xml:space="preserve"> SEQ </w:instrText>
      </w:r>
      <w:r>
        <w:instrText>表</w:instrText>
      </w:r>
      <w:r>
        <w:instrText xml:space="preserve"> \* ARABIC </w:instrText>
      </w:r>
      <w:r>
        <w:fldChar w:fldCharType="separate"/>
      </w:r>
      <w:r w:rsidR="00293D71">
        <w:rPr>
          <w:noProof/>
        </w:rPr>
        <w:t>2</w:t>
      </w:r>
      <w:r>
        <w:fldChar w:fldCharType="end"/>
      </w:r>
      <w:bookmarkEnd w:id="1021"/>
      <w:r>
        <w:t xml:space="preserve"> </w:t>
      </w:r>
      <w:r w:rsidR="00D74744">
        <w:t>GRACE-FO</w:t>
      </w:r>
      <w:r w:rsidR="00C4572B">
        <w:rPr>
          <w:rFonts w:hint="eastAsia"/>
        </w:rPr>
        <w:t>微波数据</w:t>
      </w:r>
      <w:r w:rsidR="00C4572B">
        <w:rPr>
          <w:rFonts w:hint="eastAsia"/>
        </w:rPr>
        <w:t>Level-</w:t>
      </w:r>
      <w:r w:rsidR="00C4572B">
        <w:t>1A</w:t>
      </w:r>
      <w:r w:rsidR="00C4572B">
        <w:rPr>
          <w:rFonts w:hint="eastAsia"/>
        </w:rPr>
        <w:t>至</w:t>
      </w:r>
      <w:r w:rsidR="00C4572B">
        <w:rPr>
          <w:rFonts w:hint="eastAsia"/>
        </w:rPr>
        <w:t>Level-</w:t>
      </w:r>
      <w:r w:rsidR="00C4572B">
        <w:t>1B</w:t>
      </w:r>
      <w:r w:rsidR="00C4572B">
        <w:rPr>
          <w:rFonts w:hint="eastAsia"/>
        </w:rPr>
        <w:t>处理所需文件</w:t>
      </w:r>
    </w:p>
    <w:p w14:paraId="2984A7E8" w14:textId="2203824F" w:rsidR="00B27877" w:rsidRDefault="00B27877" w:rsidP="00242222">
      <w:pPr>
        <w:ind w:firstLineChars="0" w:firstLine="0"/>
        <w:jc w:val="center"/>
      </w:pPr>
      <w:r>
        <w:t xml:space="preserve">Table </w:t>
      </w:r>
      <w:r w:rsidR="007B54A4">
        <w:rPr>
          <w:noProof/>
        </w:rPr>
        <w:fldChar w:fldCharType="begin"/>
      </w:r>
      <w:r w:rsidR="007B54A4">
        <w:rPr>
          <w:noProof/>
        </w:rPr>
        <w:instrText xml:space="preserve"> SEQ Table \* ARABIC </w:instrText>
      </w:r>
      <w:r w:rsidR="007B54A4">
        <w:rPr>
          <w:noProof/>
        </w:rPr>
        <w:fldChar w:fldCharType="separate"/>
      </w:r>
      <w:r w:rsidR="00293D71">
        <w:rPr>
          <w:noProof/>
        </w:rPr>
        <w:t>2</w:t>
      </w:r>
      <w:r w:rsidR="007B54A4">
        <w:rPr>
          <w:noProof/>
        </w:rPr>
        <w:fldChar w:fldCharType="end"/>
      </w:r>
      <w:r>
        <w:t xml:space="preserve"> </w:t>
      </w:r>
      <w:r w:rsidR="00C4572B">
        <w:t xml:space="preserve">Required file products for processing microwave data from Level-1A to Level-1B of </w:t>
      </w:r>
      <w:r w:rsidR="00D74744">
        <w:t>GRACE-FO</w:t>
      </w:r>
    </w:p>
    <w:tbl>
      <w:tblPr>
        <w:tblW w:w="0" w:type="auto"/>
        <w:tblCellMar>
          <w:left w:w="0" w:type="dxa"/>
          <w:right w:w="0" w:type="dxa"/>
        </w:tblCellMar>
        <w:tblLook w:val="04A0" w:firstRow="1" w:lastRow="0" w:firstColumn="1" w:lastColumn="0" w:noHBand="0" w:noVBand="1"/>
      </w:tblPr>
      <w:tblGrid>
        <w:gridCol w:w="2977"/>
        <w:gridCol w:w="5329"/>
      </w:tblGrid>
      <w:tr w:rsidR="00B27877" w:rsidRPr="002A01D9" w14:paraId="6E1FF093" w14:textId="77777777" w:rsidTr="00CF1B29">
        <w:tc>
          <w:tcPr>
            <w:tcW w:w="2977" w:type="dxa"/>
            <w:tcBorders>
              <w:top w:val="single" w:sz="12" w:space="0" w:color="008000"/>
              <w:left w:val="nil"/>
              <w:bottom w:val="single" w:sz="8" w:space="0" w:color="008000"/>
              <w:right w:val="nil"/>
            </w:tcBorders>
            <w:shd w:val="clear" w:color="auto" w:fill="auto"/>
            <w:tcMar>
              <w:top w:w="0" w:type="dxa"/>
              <w:left w:w="108" w:type="dxa"/>
              <w:bottom w:w="0" w:type="dxa"/>
              <w:right w:w="108" w:type="dxa"/>
            </w:tcMar>
            <w:hideMark/>
          </w:tcPr>
          <w:p w14:paraId="612A2E25" w14:textId="44435F9A" w:rsidR="00B27877" w:rsidRPr="002A01D9" w:rsidRDefault="00CF1B29" w:rsidP="00CF1B29">
            <w:pPr>
              <w:widowControl/>
              <w:spacing w:line="270" w:lineRule="atLeast"/>
              <w:ind w:right="210" w:firstLineChars="0" w:firstLine="0"/>
              <w:jc w:val="center"/>
              <w:rPr>
                <w:rFonts w:ascii="����" w:hAnsi="����" w:cs="宋体" w:hint="eastAsia"/>
                <w:b/>
                <w:bCs/>
                <w:kern w:val="0"/>
                <w:sz w:val="18"/>
                <w:szCs w:val="18"/>
              </w:rPr>
            </w:pPr>
            <w:r>
              <w:rPr>
                <w:rFonts w:ascii="����" w:hAnsi="����" w:cs="宋体" w:hint="eastAsia"/>
                <w:b/>
                <w:bCs/>
                <w:kern w:val="0"/>
                <w:sz w:val="18"/>
                <w:szCs w:val="18"/>
              </w:rPr>
              <w:t>输出产品名称</w:t>
            </w:r>
          </w:p>
        </w:tc>
        <w:tc>
          <w:tcPr>
            <w:tcW w:w="5329" w:type="dxa"/>
            <w:tcBorders>
              <w:top w:val="single" w:sz="12" w:space="0" w:color="008000"/>
              <w:left w:val="nil"/>
              <w:bottom w:val="single" w:sz="8" w:space="0" w:color="008000"/>
              <w:right w:val="nil"/>
            </w:tcBorders>
          </w:tcPr>
          <w:p w14:paraId="2A392A7E" w14:textId="18A2B825" w:rsidR="00B27877" w:rsidRPr="002A01D9" w:rsidRDefault="00CF1B29" w:rsidP="00CF1B29">
            <w:pPr>
              <w:widowControl/>
              <w:spacing w:line="270" w:lineRule="atLeast"/>
              <w:ind w:right="210" w:firstLineChars="0" w:firstLine="0"/>
              <w:jc w:val="center"/>
              <w:rPr>
                <w:rFonts w:ascii="����" w:hAnsi="����" w:cs="宋体" w:hint="eastAsia"/>
                <w:b/>
                <w:bCs/>
                <w:kern w:val="0"/>
                <w:sz w:val="18"/>
                <w:szCs w:val="18"/>
              </w:rPr>
            </w:pPr>
            <w:r>
              <w:rPr>
                <w:rFonts w:ascii="����" w:hAnsi="����" w:cs="宋体" w:hint="eastAsia"/>
                <w:b/>
                <w:bCs/>
                <w:kern w:val="0"/>
                <w:sz w:val="18"/>
                <w:szCs w:val="18"/>
              </w:rPr>
              <w:t>输出产品内容</w:t>
            </w:r>
          </w:p>
        </w:tc>
      </w:tr>
      <w:tr w:rsidR="00B27877" w:rsidRPr="002A01D9" w14:paraId="21785463" w14:textId="77777777" w:rsidTr="00CF1B29">
        <w:tc>
          <w:tcPr>
            <w:tcW w:w="2977" w:type="dxa"/>
            <w:tcBorders>
              <w:top w:val="nil"/>
              <w:left w:val="nil"/>
              <w:bottom w:val="nil"/>
              <w:right w:val="nil"/>
            </w:tcBorders>
            <w:shd w:val="clear" w:color="auto" w:fill="auto"/>
            <w:tcMar>
              <w:top w:w="0" w:type="dxa"/>
              <w:left w:w="108" w:type="dxa"/>
              <w:bottom w:w="0" w:type="dxa"/>
              <w:right w:w="108" w:type="dxa"/>
            </w:tcMar>
            <w:hideMark/>
          </w:tcPr>
          <w:p w14:paraId="5A5D1835" w14:textId="3C68FAED" w:rsidR="00B27877" w:rsidRPr="002A01D9" w:rsidRDefault="00CF1B29" w:rsidP="00CF1B29">
            <w:pPr>
              <w:widowControl/>
              <w:spacing w:line="270" w:lineRule="atLeast"/>
              <w:ind w:right="210" w:firstLineChars="0" w:firstLine="0"/>
              <w:jc w:val="center"/>
              <w:rPr>
                <w:rFonts w:ascii="����" w:hAnsi="����" w:cs="宋体" w:hint="eastAsia"/>
                <w:kern w:val="0"/>
                <w:sz w:val="18"/>
                <w:szCs w:val="18"/>
              </w:rPr>
            </w:pPr>
            <w:r>
              <w:rPr>
                <w:rFonts w:ascii="����" w:hAnsi="����" w:cs="宋体" w:hint="eastAsia"/>
                <w:kern w:val="0"/>
                <w:sz w:val="18"/>
                <w:szCs w:val="18"/>
              </w:rPr>
              <w:t>K</w:t>
            </w:r>
            <w:r>
              <w:rPr>
                <w:rFonts w:ascii="����" w:hAnsi="����" w:cs="宋体"/>
                <w:kern w:val="0"/>
                <w:sz w:val="18"/>
                <w:szCs w:val="18"/>
              </w:rPr>
              <w:t>BR1A</w:t>
            </w:r>
          </w:p>
        </w:tc>
        <w:tc>
          <w:tcPr>
            <w:tcW w:w="5329" w:type="dxa"/>
            <w:tcBorders>
              <w:top w:val="nil"/>
              <w:left w:val="nil"/>
              <w:bottom w:val="nil"/>
              <w:right w:val="nil"/>
            </w:tcBorders>
          </w:tcPr>
          <w:p w14:paraId="40769D2B" w14:textId="74D43F9A" w:rsidR="00B27877" w:rsidRPr="002A01D9" w:rsidRDefault="00CF1B29" w:rsidP="00CF1B29">
            <w:pPr>
              <w:widowControl/>
              <w:spacing w:line="270" w:lineRule="atLeast"/>
              <w:ind w:right="210" w:firstLineChars="0" w:firstLine="0"/>
              <w:jc w:val="center"/>
              <w:rPr>
                <w:rFonts w:ascii="����" w:hAnsi="����" w:cs="宋体" w:hint="eastAsia"/>
                <w:i/>
                <w:kern w:val="0"/>
                <w:sz w:val="18"/>
                <w:szCs w:val="18"/>
              </w:rPr>
            </w:pPr>
            <w:r>
              <w:rPr>
                <w:rFonts w:ascii="����" w:hAnsi="����" w:cs="宋体"/>
                <w:kern w:val="0"/>
                <w:sz w:val="18"/>
                <w:szCs w:val="18"/>
              </w:rPr>
              <w:t>L</w:t>
            </w:r>
            <w:r>
              <w:rPr>
                <w:rFonts w:ascii="����" w:hAnsi="����" w:cs="宋体" w:hint="eastAsia"/>
                <w:kern w:val="0"/>
                <w:sz w:val="18"/>
                <w:szCs w:val="18"/>
              </w:rPr>
              <w:t>evel-</w:t>
            </w:r>
            <w:r>
              <w:rPr>
                <w:rFonts w:ascii="����" w:hAnsi="����" w:cs="宋体"/>
                <w:kern w:val="0"/>
                <w:sz w:val="18"/>
                <w:szCs w:val="18"/>
              </w:rPr>
              <w:t>1A</w:t>
            </w:r>
            <w:r>
              <w:rPr>
                <w:rFonts w:ascii="����" w:hAnsi="����" w:cs="宋体" w:hint="eastAsia"/>
                <w:kern w:val="0"/>
                <w:sz w:val="18"/>
                <w:szCs w:val="18"/>
              </w:rPr>
              <w:t>级</w:t>
            </w:r>
            <w:r>
              <w:rPr>
                <w:rFonts w:ascii="����" w:hAnsi="����" w:cs="宋体" w:hint="eastAsia"/>
                <w:kern w:val="0"/>
                <w:sz w:val="18"/>
                <w:szCs w:val="18"/>
              </w:rPr>
              <w:t>K</w:t>
            </w:r>
            <w:r>
              <w:rPr>
                <w:rFonts w:ascii="����" w:hAnsi="����" w:cs="宋体"/>
                <w:kern w:val="0"/>
                <w:sz w:val="18"/>
                <w:szCs w:val="18"/>
              </w:rPr>
              <w:t>BR</w:t>
            </w:r>
            <w:r>
              <w:rPr>
                <w:rFonts w:ascii="����" w:hAnsi="����" w:cs="宋体" w:hint="eastAsia"/>
                <w:kern w:val="0"/>
                <w:sz w:val="18"/>
                <w:szCs w:val="18"/>
              </w:rPr>
              <w:t>相位数据</w:t>
            </w:r>
            <w:r>
              <w:rPr>
                <w:rFonts w:ascii="����" w:hAnsi="����" w:cs="宋体" w:hint="eastAsia"/>
                <w:kern w:val="0"/>
                <w:sz w:val="18"/>
                <w:szCs w:val="18"/>
              </w:rPr>
              <w:t>(</w:t>
            </w:r>
            <w:r>
              <w:rPr>
                <w:rFonts w:ascii="����" w:hAnsi="����" w:cs="宋体"/>
                <w:kern w:val="0"/>
                <w:sz w:val="18"/>
                <w:szCs w:val="18"/>
              </w:rPr>
              <w:t>10Hz)</w:t>
            </w:r>
          </w:p>
        </w:tc>
      </w:tr>
      <w:tr w:rsidR="00B27877" w:rsidRPr="002A01D9" w14:paraId="2178C1B4" w14:textId="77777777" w:rsidTr="00CF1B29">
        <w:tc>
          <w:tcPr>
            <w:tcW w:w="2977" w:type="dxa"/>
            <w:tcBorders>
              <w:top w:val="nil"/>
              <w:left w:val="nil"/>
              <w:bottom w:val="nil"/>
              <w:right w:val="nil"/>
            </w:tcBorders>
            <w:shd w:val="clear" w:color="auto" w:fill="auto"/>
            <w:tcMar>
              <w:top w:w="0" w:type="dxa"/>
              <w:left w:w="108" w:type="dxa"/>
              <w:bottom w:w="0" w:type="dxa"/>
              <w:right w:w="108" w:type="dxa"/>
            </w:tcMar>
          </w:tcPr>
          <w:p w14:paraId="204A24AC" w14:textId="11AD026C" w:rsidR="00B27877" w:rsidRPr="00CF1B29" w:rsidRDefault="00CF1B29" w:rsidP="00CF1B29">
            <w:pPr>
              <w:widowControl/>
              <w:spacing w:line="270" w:lineRule="atLeast"/>
              <w:ind w:right="210" w:firstLineChars="0" w:firstLine="0"/>
              <w:jc w:val="center"/>
              <w:rPr>
                <w:rFonts w:ascii="����" w:hAnsi="����" w:cs="宋体" w:hint="eastAsia"/>
                <w:iCs/>
                <w:kern w:val="0"/>
                <w:sz w:val="18"/>
                <w:szCs w:val="18"/>
              </w:rPr>
            </w:pPr>
            <w:r>
              <w:rPr>
                <w:rFonts w:ascii="����" w:hAnsi="����" w:cs="宋体" w:hint="eastAsia"/>
                <w:iCs/>
                <w:kern w:val="0"/>
                <w:sz w:val="18"/>
                <w:szCs w:val="18"/>
              </w:rPr>
              <w:t>C</w:t>
            </w:r>
            <w:r>
              <w:rPr>
                <w:rFonts w:ascii="����" w:hAnsi="����" w:cs="宋体"/>
                <w:iCs/>
                <w:kern w:val="0"/>
                <w:sz w:val="18"/>
                <w:szCs w:val="18"/>
              </w:rPr>
              <w:t>LK1B</w:t>
            </w:r>
          </w:p>
        </w:tc>
        <w:tc>
          <w:tcPr>
            <w:tcW w:w="5329" w:type="dxa"/>
            <w:tcBorders>
              <w:top w:val="nil"/>
              <w:left w:val="nil"/>
              <w:bottom w:val="nil"/>
              <w:right w:val="nil"/>
            </w:tcBorders>
          </w:tcPr>
          <w:p w14:paraId="576D91A1" w14:textId="546AE5B5" w:rsidR="00B27877" w:rsidRPr="002A01D9" w:rsidRDefault="00CF1B29" w:rsidP="00CF1B29">
            <w:pPr>
              <w:widowControl/>
              <w:spacing w:line="270" w:lineRule="atLeast"/>
              <w:ind w:right="210" w:firstLineChars="0" w:firstLine="0"/>
              <w:jc w:val="center"/>
              <w:rPr>
                <w:rFonts w:ascii="����" w:hAnsi="����" w:cs="宋体" w:hint="eastAsia"/>
                <w:kern w:val="0"/>
                <w:sz w:val="18"/>
                <w:szCs w:val="18"/>
              </w:rPr>
            </w:pPr>
            <w:r>
              <w:rPr>
                <w:rFonts w:ascii="����" w:hAnsi="����" w:cs="宋体" w:hint="eastAsia"/>
                <w:kern w:val="0"/>
                <w:sz w:val="18"/>
                <w:szCs w:val="18"/>
              </w:rPr>
              <w:t>L</w:t>
            </w:r>
            <w:r>
              <w:rPr>
                <w:rFonts w:ascii="����" w:hAnsi="����" w:cs="宋体"/>
                <w:kern w:val="0"/>
                <w:sz w:val="18"/>
                <w:szCs w:val="18"/>
              </w:rPr>
              <w:t>evel-1B</w:t>
            </w:r>
            <w:r>
              <w:rPr>
                <w:rFonts w:ascii="����" w:hAnsi="����" w:cs="宋体" w:hint="eastAsia"/>
                <w:kern w:val="0"/>
                <w:sz w:val="18"/>
                <w:szCs w:val="18"/>
              </w:rPr>
              <w:t>级振子时间标签与</w:t>
            </w:r>
            <w:r>
              <w:rPr>
                <w:rFonts w:ascii="����" w:hAnsi="����" w:cs="宋体" w:hint="eastAsia"/>
                <w:kern w:val="0"/>
                <w:sz w:val="18"/>
                <w:szCs w:val="18"/>
              </w:rPr>
              <w:t>G</w:t>
            </w:r>
            <w:r>
              <w:rPr>
                <w:rFonts w:ascii="����" w:hAnsi="����" w:cs="宋体"/>
                <w:kern w:val="0"/>
                <w:sz w:val="18"/>
                <w:szCs w:val="18"/>
              </w:rPr>
              <w:t>PS</w:t>
            </w:r>
            <w:r>
              <w:rPr>
                <w:rFonts w:ascii="����" w:hAnsi="����" w:cs="宋体" w:hint="eastAsia"/>
                <w:kern w:val="0"/>
                <w:sz w:val="18"/>
                <w:szCs w:val="18"/>
              </w:rPr>
              <w:t>时间标签差值</w:t>
            </w:r>
            <w:r>
              <w:rPr>
                <w:rFonts w:ascii="����" w:hAnsi="����" w:cs="宋体" w:hint="eastAsia"/>
                <w:kern w:val="0"/>
                <w:sz w:val="18"/>
                <w:szCs w:val="18"/>
              </w:rPr>
              <w:t>(</w:t>
            </w:r>
            <w:r>
              <w:rPr>
                <w:rFonts w:ascii="����" w:hAnsi="����" w:cs="宋体"/>
                <w:kern w:val="0"/>
                <w:sz w:val="18"/>
                <w:szCs w:val="18"/>
              </w:rPr>
              <w:t>1Hz)</w:t>
            </w:r>
          </w:p>
        </w:tc>
      </w:tr>
      <w:tr w:rsidR="00B27877" w:rsidRPr="002A01D9" w14:paraId="236C679E" w14:textId="77777777" w:rsidTr="00CF1B29">
        <w:tc>
          <w:tcPr>
            <w:tcW w:w="2977" w:type="dxa"/>
            <w:tcBorders>
              <w:top w:val="nil"/>
              <w:left w:val="nil"/>
              <w:bottom w:val="nil"/>
              <w:right w:val="nil"/>
            </w:tcBorders>
            <w:shd w:val="clear" w:color="auto" w:fill="auto"/>
            <w:tcMar>
              <w:top w:w="0" w:type="dxa"/>
              <w:left w:w="108" w:type="dxa"/>
              <w:bottom w:w="0" w:type="dxa"/>
              <w:right w:w="108" w:type="dxa"/>
            </w:tcMar>
          </w:tcPr>
          <w:p w14:paraId="30ABE5AB" w14:textId="79D7F0AE" w:rsidR="00B27877" w:rsidRPr="00B20074" w:rsidRDefault="00B20074" w:rsidP="00CF1B29">
            <w:pPr>
              <w:widowControl/>
              <w:spacing w:line="270" w:lineRule="atLeast"/>
              <w:ind w:right="210" w:firstLineChars="0" w:firstLine="0"/>
              <w:jc w:val="center"/>
              <w:rPr>
                <w:rFonts w:ascii="����" w:hAnsi="����" w:cs="宋体" w:hint="eastAsia"/>
                <w:iCs/>
                <w:kern w:val="0"/>
                <w:sz w:val="18"/>
                <w:szCs w:val="18"/>
              </w:rPr>
            </w:pPr>
            <w:r w:rsidRPr="00B20074">
              <w:rPr>
                <w:rFonts w:ascii="����" w:hAnsi="����" w:cs="宋体" w:hint="eastAsia"/>
                <w:iCs/>
                <w:kern w:val="0"/>
                <w:sz w:val="18"/>
                <w:szCs w:val="18"/>
              </w:rPr>
              <w:t>U</w:t>
            </w:r>
            <w:r w:rsidRPr="00B20074">
              <w:rPr>
                <w:rFonts w:ascii="����" w:hAnsi="����" w:cs="宋体"/>
                <w:iCs/>
                <w:kern w:val="0"/>
                <w:sz w:val="18"/>
                <w:szCs w:val="18"/>
              </w:rPr>
              <w:t>SO1B</w:t>
            </w:r>
          </w:p>
        </w:tc>
        <w:tc>
          <w:tcPr>
            <w:tcW w:w="5329" w:type="dxa"/>
            <w:tcBorders>
              <w:top w:val="nil"/>
              <w:left w:val="nil"/>
              <w:bottom w:val="nil"/>
              <w:right w:val="nil"/>
            </w:tcBorders>
          </w:tcPr>
          <w:p w14:paraId="4D968B57" w14:textId="1BE348AE" w:rsidR="00B27877" w:rsidRPr="002A01D9" w:rsidRDefault="00B20074" w:rsidP="00CF1B29">
            <w:pPr>
              <w:widowControl/>
              <w:spacing w:line="270" w:lineRule="atLeast"/>
              <w:ind w:right="210" w:firstLineChars="0" w:firstLine="0"/>
              <w:jc w:val="center"/>
              <w:rPr>
                <w:rFonts w:ascii="����" w:hAnsi="����" w:cs="宋体" w:hint="eastAsia"/>
                <w:iCs/>
                <w:kern w:val="0"/>
                <w:sz w:val="18"/>
                <w:szCs w:val="18"/>
              </w:rPr>
            </w:pPr>
            <w:r>
              <w:rPr>
                <w:rFonts w:ascii="����" w:hAnsi="����" w:cs="宋体"/>
                <w:iCs/>
                <w:kern w:val="0"/>
                <w:sz w:val="18"/>
                <w:szCs w:val="18"/>
              </w:rPr>
              <w:t>L</w:t>
            </w:r>
            <w:r>
              <w:rPr>
                <w:rFonts w:ascii="����" w:hAnsi="����" w:cs="宋体" w:hint="eastAsia"/>
                <w:iCs/>
                <w:kern w:val="0"/>
                <w:sz w:val="18"/>
                <w:szCs w:val="18"/>
              </w:rPr>
              <w:t>evel-</w:t>
            </w:r>
            <w:r>
              <w:rPr>
                <w:rFonts w:ascii="����" w:hAnsi="����" w:cs="宋体"/>
                <w:iCs/>
                <w:kern w:val="0"/>
                <w:sz w:val="18"/>
                <w:szCs w:val="18"/>
              </w:rPr>
              <w:t>1B</w:t>
            </w:r>
            <w:r>
              <w:rPr>
                <w:rFonts w:ascii="����" w:hAnsi="����" w:cs="宋体" w:hint="eastAsia"/>
                <w:iCs/>
                <w:kern w:val="0"/>
                <w:sz w:val="18"/>
                <w:szCs w:val="18"/>
              </w:rPr>
              <w:t>级</w:t>
            </w:r>
            <w:r>
              <w:rPr>
                <w:rFonts w:ascii="����" w:hAnsi="����" w:cs="宋体" w:hint="eastAsia"/>
                <w:iCs/>
                <w:kern w:val="0"/>
                <w:sz w:val="18"/>
                <w:szCs w:val="18"/>
              </w:rPr>
              <w:t>K/</w:t>
            </w:r>
            <w:r>
              <w:rPr>
                <w:rFonts w:ascii="����" w:hAnsi="����" w:cs="宋体"/>
                <w:iCs/>
                <w:kern w:val="0"/>
                <w:sz w:val="18"/>
                <w:szCs w:val="18"/>
              </w:rPr>
              <w:t>K</w:t>
            </w:r>
            <w:r>
              <w:rPr>
                <w:rFonts w:ascii="����" w:hAnsi="����" w:cs="宋体" w:hint="eastAsia"/>
                <w:iCs/>
                <w:kern w:val="0"/>
                <w:sz w:val="18"/>
                <w:szCs w:val="18"/>
              </w:rPr>
              <w:t>a</w:t>
            </w:r>
            <w:r>
              <w:rPr>
                <w:rFonts w:ascii="����" w:hAnsi="����" w:cs="宋体" w:hint="eastAsia"/>
                <w:iCs/>
                <w:kern w:val="0"/>
                <w:sz w:val="18"/>
                <w:szCs w:val="18"/>
              </w:rPr>
              <w:t>波段微波频率</w:t>
            </w:r>
          </w:p>
        </w:tc>
      </w:tr>
      <w:tr w:rsidR="00B27877" w:rsidRPr="002A01D9" w14:paraId="13BBD5D2" w14:textId="77777777" w:rsidTr="00CF1B29">
        <w:tc>
          <w:tcPr>
            <w:tcW w:w="2977" w:type="dxa"/>
            <w:tcBorders>
              <w:top w:val="nil"/>
              <w:left w:val="nil"/>
              <w:bottom w:val="nil"/>
              <w:right w:val="nil"/>
            </w:tcBorders>
            <w:shd w:val="clear" w:color="auto" w:fill="auto"/>
            <w:tcMar>
              <w:top w:w="0" w:type="dxa"/>
              <w:left w:w="108" w:type="dxa"/>
              <w:bottom w:w="0" w:type="dxa"/>
              <w:right w:w="108" w:type="dxa"/>
            </w:tcMar>
          </w:tcPr>
          <w:p w14:paraId="10CFD82A" w14:textId="33C7ABDC" w:rsidR="00B27877" w:rsidRDefault="00B26E7D" w:rsidP="00CF1B29">
            <w:pPr>
              <w:widowControl/>
              <w:spacing w:line="270" w:lineRule="atLeast"/>
              <w:ind w:right="210" w:firstLineChars="0" w:firstLine="0"/>
              <w:jc w:val="center"/>
              <w:rPr>
                <w:rFonts w:ascii="����" w:hAnsi="����" w:cs="宋体" w:hint="eastAsia"/>
                <w:kern w:val="0"/>
                <w:sz w:val="18"/>
                <w:szCs w:val="18"/>
              </w:rPr>
            </w:pPr>
            <w:r>
              <w:rPr>
                <w:rFonts w:ascii="����" w:hAnsi="����" w:cs="宋体" w:hint="eastAsia"/>
                <w:kern w:val="0"/>
                <w:sz w:val="18"/>
                <w:szCs w:val="18"/>
              </w:rPr>
              <w:t>P</w:t>
            </w:r>
            <w:r>
              <w:rPr>
                <w:rFonts w:ascii="����" w:hAnsi="����" w:cs="宋体"/>
                <w:kern w:val="0"/>
                <w:sz w:val="18"/>
                <w:szCs w:val="18"/>
              </w:rPr>
              <w:t>LT1A</w:t>
            </w:r>
          </w:p>
        </w:tc>
        <w:tc>
          <w:tcPr>
            <w:tcW w:w="5329" w:type="dxa"/>
            <w:tcBorders>
              <w:top w:val="nil"/>
              <w:left w:val="nil"/>
              <w:bottom w:val="nil"/>
              <w:right w:val="nil"/>
            </w:tcBorders>
          </w:tcPr>
          <w:p w14:paraId="10A48CD7" w14:textId="4FE8B56E" w:rsidR="00B27877" w:rsidRDefault="00B26E7D" w:rsidP="00CF1B29">
            <w:pPr>
              <w:widowControl/>
              <w:spacing w:line="270" w:lineRule="atLeast"/>
              <w:ind w:right="210" w:firstLineChars="0" w:firstLine="0"/>
              <w:jc w:val="center"/>
              <w:rPr>
                <w:rFonts w:ascii="����" w:hAnsi="����" w:cs="宋体" w:hint="eastAsia"/>
                <w:iCs/>
                <w:kern w:val="0"/>
                <w:sz w:val="18"/>
                <w:szCs w:val="18"/>
              </w:rPr>
            </w:pPr>
            <w:r>
              <w:rPr>
                <w:rFonts w:ascii="����" w:hAnsi="����" w:cs="宋体"/>
                <w:iCs/>
                <w:kern w:val="0"/>
                <w:sz w:val="18"/>
                <w:szCs w:val="18"/>
              </w:rPr>
              <w:t>L</w:t>
            </w:r>
            <w:r>
              <w:rPr>
                <w:rFonts w:ascii="����" w:hAnsi="����" w:cs="宋体" w:hint="eastAsia"/>
                <w:iCs/>
                <w:kern w:val="0"/>
                <w:sz w:val="18"/>
                <w:szCs w:val="18"/>
              </w:rPr>
              <w:t>evel-</w:t>
            </w:r>
            <w:r>
              <w:rPr>
                <w:rFonts w:ascii="����" w:hAnsi="����" w:cs="宋体"/>
                <w:iCs/>
                <w:kern w:val="0"/>
                <w:sz w:val="18"/>
                <w:szCs w:val="18"/>
              </w:rPr>
              <w:t>1A</w:t>
            </w:r>
            <w:r>
              <w:rPr>
                <w:rFonts w:ascii="����" w:hAnsi="����" w:cs="宋体" w:hint="eastAsia"/>
                <w:iCs/>
                <w:kern w:val="0"/>
                <w:sz w:val="18"/>
                <w:szCs w:val="18"/>
              </w:rPr>
              <w:t>级微波飞行时间</w:t>
            </w:r>
            <w:r>
              <w:rPr>
                <w:rFonts w:ascii="����" w:hAnsi="����" w:cs="宋体" w:hint="eastAsia"/>
                <w:iCs/>
                <w:kern w:val="0"/>
                <w:sz w:val="18"/>
                <w:szCs w:val="18"/>
              </w:rPr>
              <w:t>(</w:t>
            </w:r>
            <w:r>
              <w:rPr>
                <w:rFonts w:ascii="����" w:hAnsi="����" w:cs="宋体"/>
                <w:iCs/>
                <w:kern w:val="0"/>
                <w:sz w:val="18"/>
                <w:szCs w:val="18"/>
              </w:rPr>
              <w:t>1Hz)</w:t>
            </w:r>
          </w:p>
        </w:tc>
      </w:tr>
      <w:tr w:rsidR="00B27877" w:rsidRPr="002A01D9" w14:paraId="71223324" w14:textId="77777777" w:rsidTr="00CF1B29">
        <w:tc>
          <w:tcPr>
            <w:tcW w:w="2977" w:type="dxa"/>
            <w:tcBorders>
              <w:top w:val="nil"/>
              <w:left w:val="nil"/>
              <w:bottom w:val="single" w:sz="12" w:space="0" w:color="008000"/>
              <w:right w:val="nil"/>
            </w:tcBorders>
            <w:shd w:val="clear" w:color="auto" w:fill="auto"/>
            <w:tcMar>
              <w:top w:w="0" w:type="dxa"/>
              <w:left w:w="108" w:type="dxa"/>
              <w:bottom w:w="0" w:type="dxa"/>
              <w:right w:w="108" w:type="dxa"/>
            </w:tcMar>
          </w:tcPr>
          <w:p w14:paraId="6A6F0A73" w14:textId="18F4201C" w:rsidR="00B27877" w:rsidRPr="002A01D9" w:rsidRDefault="00B26E7D" w:rsidP="00CF1B29">
            <w:pPr>
              <w:widowControl/>
              <w:spacing w:line="270" w:lineRule="atLeast"/>
              <w:ind w:right="210" w:firstLineChars="0" w:firstLine="0"/>
              <w:jc w:val="center"/>
              <w:rPr>
                <w:rFonts w:ascii="����" w:hAnsi="����" w:cs="宋体" w:hint="eastAsia"/>
                <w:i/>
                <w:kern w:val="0"/>
                <w:sz w:val="18"/>
                <w:szCs w:val="18"/>
              </w:rPr>
            </w:pPr>
            <w:r>
              <w:rPr>
                <w:rFonts w:ascii="����" w:hAnsi="����" w:cs="宋体" w:hint="eastAsia"/>
                <w:kern w:val="0"/>
                <w:sz w:val="18"/>
                <w:szCs w:val="18"/>
              </w:rPr>
              <w:t>P</w:t>
            </w:r>
            <w:r>
              <w:rPr>
                <w:rFonts w:ascii="����" w:hAnsi="����" w:cs="宋体"/>
                <w:kern w:val="0"/>
                <w:sz w:val="18"/>
                <w:szCs w:val="18"/>
              </w:rPr>
              <w:t>CI1A</w:t>
            </w:r>
          </w:p>
        </w:tc>
        <w:tc>
          <w:tcPr>
            <w:tcW w:w="5329" w:type="dxa"/>
            <w:tcBorders>
              <w:top w:val="nil"/>
              <w:left w:val="nil"/>
              <w:bottom w:val="single" w:sz="12" w:space="0" w:color="008000"/>
              <w:right w:val="nil"/>
            </w:tcBorders>
          </w:tcPr>
          <w:p w14:paraId="40F0CE2C" w14:textId="498F5527" w:rsidR="00B27877" w:rsidRDefault="00B26E7D" w:rsidP="00CF1B29">
            <w:pPr>
              <w:widowControl/>
              <w:spacing w:line="270" w:lineRule="atLeast"/>
              <w:ind w:right="210" w:firstLineChars="0" w:firstLine="0"/>
              <w:jc w:val="center"/>
              <w:rPr>
                <w:rFonts w:ascii="����" w:hAnsi="����" w:cs="宋体" w:hint="eastAsia"/>
                <w:iCs/>
                <w:kern w:val="0"/>
                <w:sz w:val="18"/>
                <w:szCs w:val="18"/>
              </w:rPr>
            </w:pPr>
            <w:r>
              <w:rPr>
                <w:rFonts w:ascii="����" w:hAnsi="����" w:cs="宋体" w:hint="eastAsia"/>
                <w:iCs/>
                <w:kern w:val="0"/>
                <w:sz w:val="18"/>
                <w:szCs w:val="18"/>
              </w:rPr>
              <w:t>L</w:t>
            </w:r>
            <w:r>
              <w:rPr>
                <w:rFonts w:ascii="����" w:hAnsi="����" w:cs="宋体"/>
                <w:iCs/>
                <w:kern w:val="0"/>
                <w:sz w:val="18"/>
                <w:szCs w:val="18"/>
              </w:rPr>
              <w:t>evel-1A</w:t>
            </w:r>
            <w:r>
              <w:rPr>
                <w:rFonts w:ascii="����" w:hAnsi="����" w:cs="宋体" w:hint="eastAsia"/>
                <w:iCs/>
                <w:kern w:val="0"/>
                <w:sz w:val="18"/>
                <w:szCs w:val="18"/>
              </w:rPr>
              <w:t>级相位中心偏移改正</w:t>
            </w:r>
            <w:r>
              <w:rPr>
                <w:rFonts w:ascii="����" w:hAnsi="����" w:cs="宋体" w:hint="eastAsia"/>
                <w:iCs/>
                <w:kern w:val="0"/>
                <w:sz w:val="18"/>
                <w:szCs w:val="18"/>
              </w:rPr>
              <w:t>(</w:t>
            </w:r>
            <w:r>
              <w:rPr>
                <w:rFonts w:ascii="����" w:hAnsi="����" w:cs="宋体"/>
                <w:iCs/>
                <w:kern w:val="0"/>
                <w:sz w:val="18"/>
                <w:szCs w:val="18"/>
              </w:rPr>
              <w:t>0.2Hz)</w:t>
            </w:r>
          </w:p>
        </w:tc>
      </w:tr>
    </w:tbl>
    <w:p w14:paraId="532DD7BB" w14:textId="77777777" w:rsidR="00574205" w:rsidRPr="00574205" w:rsidRDefault="00574205" w:rsidP="00C4572B">
      <w:pPr>
        <w:ind w:firstLineChars="0" w:firstLine="0"/>
      </w:pPr>
    </w:p>
    <w:p w14:paraId="09DE91A0" w14:textId="3681256C" w:rsidR="002E3803" w:rsidRDefault="002E3803" w:rsidP="00231883">
      <w:pPr>
        <w:ind w:firstLine="420"/>
      </w:pPr>
      <w:r>
        <w:t>坏点重构的输入数据</w:t>
      </w:r>
      <w:r w:rsidR="00231883">
        <w:rPr>
          <w:rFonts w:hint="eastAsia"/>
        </w:rPr>
        <w:t>为</w:t>
      </w:r>
      <w:r>
        <w:t>10Hz</w:t>
      </w:r>
      <w:r>
        <w:t>的</w:t>
      </w:r>
      <w:r>
        <w:t>KBR1A</w:t>
      </w:r>
      <w:r>
        <w:t>数据产品，根据其中所包含的数据质量标志来识别坏点与跳点，并将二者通过拉格朗日插值方式重构。</w:t>
      </w:r>
    </w:p>
    <w:p w14:paraId="348ED47F" w14:textId="4CF5D207" w:rsidR="002E3803" w:rsidRDefault="002E3803" w:rsidP="00231883">
      <w:pPr>
        <w:ind w:firstLine="420"/>
      </w:pPr>
      <w:r>
        <w:t>时间标签标对的输入数据</w:t>
      </w:r>
      <w:r w:rsidR="00231883">
        <w:rPr>
          <w:rFonts w:hint="eastAsia"/>
        </w:rPr>
        <w:t>为</w:t>
      </w:r>
      <w:r>
        <w:t>经</w:t>
      </w:r>
      <w:r w:rsidR="00231883">
        <w:rPr>
          <w:rFonts w:hint="eastAsia"/>
        </w:rPr>
        <w:t>过</w:t>
      </w:r>
      <w:r>
        <w:t>坏点重构的</w:t>
      </w:r>
      <w:r>
        <w:t>KBR1A</w:t>
      </w:r>
      <w:r>
        <w:t>数据产品与</w:t>
      </w:r>
      <w:r>
        <w:t>CLK1B</w:t>
      </w:r>
      <w:r>
        <w:t>数据产品。首先将</w:t>
      </w:r>
      <w:r>
        <w:t>KBR</w:t>
      </w:r>
      <w:r>
        <w:t>相位数据拼接为单调连续数据，</w:t>
      </w:r>
      <w:r w:rsidRPr="00302453">
        <w:rPr>
          <w:rFonts w:hint="eastAsia"/>
          <w:strike/>
          <w:color w:val="FF0000"/>
          <w:rPrChange w:id="1022" w:author="L Reuben" w:date="2021-02-18T09:47:00Z">
            <w:rPr>
              <w:rFonts w:hint="eastAsia"/>
            </w:rPr>
          </w:rPrChange>
        </w:rPr>
        <w:t>再将线性插值后的</w:t>
      </w:r>
      <w:r w:rsidRPr="00302453">
        <w:rPr>
          <w:strike/>
          <w:color w:val="FF0000"/>
          <w:rPrChange w:id="1023" w:author="L Reuben" w:date="2021-02-18T09:47:00Z">
            <w:rPr/>
          </w:rPrChange>
        </w:rPr>
        <w:t>CLK1B</w:t>
      </w:r>
      <w:r w:rsidRPr="00302453">
        <w:rPr>
          <w:rFonts w:hint="eastAsia"/>
          <w:strike/>
          <w:color w:val="FF0000"/>
          <w:rPrChange w:id="1024" w:author="L Reuben" w:date="2021-02-18T09:47:00Z">
            <w:rPr>
              <w:rFonts w:hint="eastAsia"/>
            </w:rPr>
          </w:rPrChange>
        </w:rPr>
        <w:t>中</w:t>
      </w:r>
      <w:r w:rsidRPr="00302453">
        <w:rPr>
          <w:strike/>
          <w:color w:val="FF0000"/>
          <w:rPrChange w:id="1025" w:author="L Reuben" w:date="2021-02-18T09:47:00Z">
            <w:rPr/>
          </w:rPrChange>
        </w:rPr>
        <w:t>KBR</w:t>
      </w:r>
      <w:r w:rsidR="00AD1AD7" w:rsidRPr="00302453">
        <w:rPr>
          <w:rFonts w:hint="eastAsia"/>
          <w:strike/>
          <w:color w:val="FF0000"/>
          <w:rPrChange w:id="1026" w:author="L Reuben" w:date="2021-02-18T09:47:00Z">
            <w:rPr>
              <w:rFonts w:hint="eastAsia"/>
            </w:rPr>
          </w:rPrChange>
        </w:rPr>
        <w:t>振子</w:t>
      </w:r>
      <w:r w:rsidRPr="00302453">
        <w:rPr>
          <w:rFonts w:hint="eastAsia"/>
          <w:strike/>
          <w:color w:val="FF0000"/>
          <w:rPrChange w:id="1027" w:author="L Reuben" w:date="2021-02-18T09:47:00Z">
            <w:rPr>
              <w:rFonts w:hint="eastAsia"/>
            </w:rPr>
          </w:rPrChange>
        </w:rPr>
        <w:t>时间标签</w:t>
      </w:r>
      <w:r w:rsidRPr="00302453">
        <w:rPr>
          <w:rFonts w:hint="eastAsia"/>
          <w:strike/>
          <w:color w:val="FF0000"/>
          <w:rPrChange w:id="1028" w:author="L Reuben" w:date="2021-02-18T09:47:00Z">
            <w:rPr>
              <w:rFonts w:hint="eastAsia"/>
            </w:rPr>
          </w:rPrChange>
        </w:rPr>
        <w:lastRenderedPageBreak/>
        <w:t>与</w:t>
      </w:r>
      <w:r w:rsidRPr="00302453">
        <w:rPr>
          <w:strike/>
          <w:color w:val="FF0000"/>
          <w:rPrChange w:id="1029" w:author="L Reuben" w:date="2021-02-18T09:47:00Z">
            <w:rPr/>
          </w:rPrChange>
        </w:rPr>
        <w:t>GPS</w:t>
      </w:r>
      <w:r w:rsidRPr="00302453">
        <w:rPr>
          <w:rFonts w:hint="eastAsia"/>
          <w:strike/>
          <w:color w:val="FF0000"/>
          <w:rPrChange w:id="1030" w:author="L Reuben" w:date="2021-02-18T09:47:00Z">
            <w:rPr>
              <w:rFonts w:hint="eastAsia"/>
            </w:rPr>
          </w:rPrChange>
        </w:rPr>
        <w:t>时间标签的差值与</w:t>
      </w:r>
      <w:r w:rsidRPr="00302453">
        <w:rPr>
          <w:strike/>
          <w:color w:val="FF0000"/>
          <w:rPrChange w:id="1031" w:author="L Reuben" w:date="2021-02-18T09:47:00Z">
            <w:rPr/>
          </w:rPrChange>
        </w:rPr>
        <w:t>KBR1A</w:t>
      </w:r>
      <w:r w:rsidRPr="00302453">
        <w:rPr>
          <w:rFonts w:hint="eastAsia"/>
          <w:strike/>
          <w:color w:val="FF0000"/>
          <w:rPrChange w:id="1032" w:author="L Reuben" w:date="2021-02-18T09:47:00Z">
            <w:rPr>
              <w:rFonts w:hint="eastAsia"/>
            </w:rPr>
          </w:rPrChange>
        </w:rPr>
        <w:t>的</w:t>
      </w:r>
      <w:r w:rsidR="00AD1AD7" w:rsidRPr="00302453">
        <w:rPr>
          <w:rFonts w:hint="eastAsia"/>
          <w:strike/>
          <w:color w:val="FF0000"/>
          <w:rPrChange w:id="1033" w:author="L Reuben" w:date="2021-02-18T09:47:00Z">
            <w:rPr>
              <w:rFonts w:hint="eastAsia"/>
            </w:rPr>
          </w:rPrChange>
        </w:rPr>
        <w:t>振子</w:t>
      </w:r>
      <w:r w:rsidRPr="00302453">
        <w:rPr>
          <w:rFonts w:hint="eastAsia"/>
          <w:strike/>
          <w:color w:val="FF0000"/>
          <w:rPrChange w:id="1034" w:author="L Reuben" w:date="2021-02-18T09:47:00Z">
            <w:rPr>
              <w:rFonts w:hint="eastAsia"/>
            </w:rPr>
          </w:rPrChange>
        </w:rPr>
        <w:t>时间标签相加得到</w:t>
      </w:r>
      <w:r w:rsidRPr="00302453">
        <w:rPr>
          <w:strike/>
          <w:color w:val="FF0000"/>
          <w:rPrChange w:id="1035" w:author="L Reuben" w:date="2021-02-18T09:47:00Z">
            <w:rPr/>
          </w:rPrChange>
        </w:rPr>
        <w:t>KBR1A</w:t>
      </w:r>
      <w:r w:rsidRPr="00302453">
        <w:rPr>
          <w:rFonts w:hint="eastAsia"/>
          <w:strike/>
          <w:color w:val="FF0000"/>
          <w:rPrChange w:id="1036" w:author="L Reuben" w:date="2021-02-18T09:47:00Z">
            <w:rPr>
              <w:rFonts w:hint="eastAsia"/>
            </w:rPr>
          </w:rPrChange>
        </w:rPr>
        <w:t>的</w:t>
      </w:r>
      <w:r w:rsidRPr="00302453">
        <w:rPr>
          <w:strike/>
          <w:color w:val="FF0000"/>
          <w:rPrChange w:id="1037" w:author="L Reuben" w:date="2021-02-18T09:47:00Z">
            <w:rPr/>
          </w:rPrChange>
        </w:rPr>
        <w:t>GPS</w:t>
      </w:r>
      <w:r w:rsidRPr="00302453">
        <w:rPr>
          <w:rFonts w:hint="eastAsia"/>
          <w:strike/>
          <w:color w:val="FF0000"/>
          <w:rPrChange w:id="1038" w:author="L Reuben" w:date="2021-02-18T09:47:00Z">
            <w:rPr>
              <w:rFonts w:hint="eastAsia"/>
            </w:rPr>
          </w:rPrChange>
        </w:rPr>
        <w:t>时间标签</w:t>
      </w:r>
      <w:r>
        <w:t>，</w:t>
      </w:r>
      <w:ins w:id="1039" w:author="L Reuben" w:date="2021-02-18T09:47:00Z">
        <w:r w:rsidR="00302453" w:rsidRPr="00221D48">
          <w:rPr>
            <w:rFonts w:hint="eastAsia"/>
            <w:color w:val="4472C4" w:themeColor="accent1"/>
            <w:rPrChange w:id="1040" w:author="L Reuben" w:date="2021-02-18T09:55:00Z">
              <w:rPr>
                <w:rFonts w:hint="eastAsia"/>
              </w:rPr>
            </w:rPrChange>
          </w:rPr>
          <w:t>再将</w:t>
        </w:r>
        <w:r w:rsidR="00302453" w:rsidRPr="00221D48">
          <w:rPr>
            <w:color w:val="4472C4" w:themeColor="accent1"/>
            <w:rPrChange w:id="1041" w:author="L Reuben" w:date="2021-02-18T09:55:00Z">
              <w:rPr/>
            </w:rPrChange>
          </w:rPr>
          <w:t>CLK1B</w:t>
        </w:r>
        <w:r w:rsidR="00302453" w:rsidRPr="00221D48">
          <w:rPr>
            <w:rFonts w:hint="eastAsia"/>
            <w:color w:val="4472C4" w:themeColor="accent1"/>
            <w:rPrChange w:id="1042" w:author="L Reuben" w:date="2021-02-18T09:55:00Z">
              <w:rPr>
                <w:rFonts w:hint="eastAsia"/>
              </w:rPr>
            </w:rPrChange>
          </w:rPr>
          <w:t>中</w:t>
        </w:r>
        <w:r w:rsidR="00302453" w:rsidRPr="00221D48">
          <w:rPr>
            <w:color w:val="4472C4" w:themeColor="accent1"/>
            <w:rPrChange w:id="1043" w:author="L Reuben" w:date="2021-02-18T09:55:00Z">
              <w:rPr/>
            </w:rPrChange>
          </w:rPr>
          <w:t>KBR</w:t>
        </w:r>
        <w:r w:rsidR="00302453" w:rsidRPr="00221D48">
          <w:rPr>
            <w:rFonts w:hint="eastAsia"/>
            <w:color w:val="4472C4" w:themeColor="accent1"/>
            <w:rPrChange w:id="1044" w:author="L Reuben" w:date="2021-02-18T09:55:00Z">
              <w:rPr>
                <w:rFonts w:hint="eastAsia"/>
              </w:rPr>
            </w:rPrChange>
          </w:rPr>
          <w:t>振子时与</w:t>
        </w:r>
        <w:r w:rsidR="00302453" w:rsidRPr="00221D48">
          <w:rPr>
            <w:color w:val="4472C4" w:themeColor="accent1"/>
            <w:rPrChange w:id="1045" w:author="L Reuben" w:date="2021-02-18T09:55:00Z">
              <w:rPr/>
            </w:rPrChange>
          </w:rPr>
          <w:t>GPS</w:t>
        </w:r>
      </w:ins>
      <w:ins w:id="1046" w:author="L Reuben" w:date="2021-02-18T09:48:00Z">
        <w:r w:rsidR="00302453" w:rsidRPr="00221D48">
          <w:rPr>
            <w:rFonts w:hint="eastAsia"/>
            <w:color w:val="4472C4" w:themeColor="accent1"/>
            <w:rPrChange w:id="1047" w:author="L Reuben" w:date="2021-02-18T09:55:00Z">
              <w:rPr>
                <w:rFonts w:hint="eastAsia"/>
              </w:rPr>
            </w:rPrChange>
          </w:rPr>
          <w:t>时的</w:t>
        </w:r>
      </w:ins>
      <w:ins w:id="1048" w:author="L Reuben" w:date="2021-02-18T09:51:00Z">
        <w:r w:rsidR="00302453" w:rsidRPr="00221D48">
          <w:rPr>
            <w:rFonts w:hint="eastAsia"/>
            <w:color w:val="4472C4" w:themeColor="accent1"/>
            <w:rPrChange w:id="1049" w:author="L Reuben" w:date="2021-02-18T09:55:00Z">
              <w:rPr>
                <w:rFonts w:hint="eastAsia"/>
              </w:rPr>
            </w:rPrChange>
          </w:rPr>
          <w:t>时间标签</w:t>
        </w:r>
      </w:ins>
      <w:ins w:id="1050" w:author="L Reuben" w:date="2021-02-18T09:48:00Z">
        <w:r w:rsidR="00302453" w:rsidRPr="00221D48">
          <w:rPr>
            <w:rFonts w:hint="eastAsia"/>
            <w:color w:val="4472C4" w:themeColor="accent1"/>
            <w:rPrChange w:id="1051" w:author="L Reuben" w:date="2021-02-18T09:55:00Z">
              <w:rPr>
                <w:rFonts w:hint="eastAsia"/>
              </w:rPr>
            </w:rPrChange>
          </w:rPr>
          <w:t>偏移</w:t>
        </w:r>
      </w:ins>
      <w:ins w:id="1052" w:author="L Reuben" w:date="2021-02-18T09:54:00Z">
        <w:r w:rsidR="00302453" w:rsidRPr="00221D48">
          <w:rPr>
            <w:rFonts w:hint="eastAsia"/>
            <w:color w:val="4472C4" w:themeColor="accent1"/>
            <w:rPrChange w:id="1053" w:author="L Reuben" w:date="2021-02-18T09:55:00Z">
              <w:rPr>
                <w:rFonts w:hint="eastAsia"/>
              </w:rPr>
            </w:rPrChange>
          </w:rPr>
          <w:t>线性插值到</w:t>
        </w:r>
        <w:r w:rsidR="00302453" w:rsidRPr="00221D48">
          <w:rPr>
            <w:color w:val="4472C4" w:themeColor="accent1"/>
            <w:rPrChange w:id="1054" w:author="L Reuben" w:date="2021-02-18T09:55:00Z">
              <w:rPr/>
            </w:rPrChange>
          </w:rPr>
          <w:t>KBR1A</w:t>
        </w:r>
        <w:r w:rsidR="00302453" w:rsidRPr="00221D48">
          <w:rPr>
            <w:rFonts w:hint="eastAsia"/>
            <w:color w:val="4472C4" w:themeColor="accent1"/>
            <w:rPrChange w:id="1055" w:author="L Reuben" w:date="2021-02-18T09:55:00Z">
              <w:rPr>
                <w:rFonts w:hint="eastAsia"/>
              </w:rPr>
            </w:rPrChange>
          </w:rPr>
          <w:t>的</w:t>
        </w:r>
        <w:r w:rsidR="00302453" w:rsidRPr="00221D48">
          <w:rPr>
            <w:color w:val="4472C4" w:themeColor="accent1"/>
            <w:rPrChange w:id="1056" w:author="L Reuben" w:date="2021-02-18T09:55:00Z">
              <w:rPr/>
            </w:rPrChange>
          </w:rPr>
          <w:t>KBR</w:t>
        </w:r>
        <w:r w:rsidR="00302453" w:rsidRPr="00221D48">
          <w:rPr>
            <w:rFonts w:hint="eastAsia"/>
            <w:color w:val="4472C4" w:themeColor="accent1"/>
            <w:rPrChange w:id="1057" w:author="L Reuben" w:date="2021-02-18T09:55:00Z">
              <w:rPr>
                <w:rFonts w:hint="eastAsia"/>
              </w:rPr>
            </w:rPrChange>
          </w:rPr>
          <w:t>振子时间标签下，而后将线性插值结果与</w:t>
        </w:r>
        <w:r w:rsidR="00302453" w:rsidRPr="00221D48">
          <w:rPr>
            <w:color w:val="4472C4" w:themeColor="accent1"/>
            <w:rPrChange w:id="1058" w:author="L Reuben" w:date="2021-02-18T09:55:00Z">
              <w:rPr/>
            </w:rPrChange>
          </w:rPr>
          <w:t>KBR1A</w:t>
        </w:r>
        <w:r w:rsidR="00302453" w:rsidRPr="00221D48">
          <w:rPr>
            <w:rFonts w:hint="eastAsia"/>
            <w:color w:val="4472C4" w:themeColor="accent1"/>
            <w:rPrChange w:id="1059" w:author="L Reuben" w:date="2021-02-18T09:55:00Z">
              <w:rPr>
                <w:rFonts w:hint="eastAsia"/>
              </w:rPr>
            </w:rPrChange>
          </w:rPr>
          <w:t>振子时间标签相加即得</w:t>
        </w:r>
        <w:r w:rsidR="00302453" w:rsidRPr="00221D48">
          <w:rPr>
            <w:color w:val="4472C4" w:themeColor="accent1"/>
            <w:rPrChange w:id="1060" w:author="L Reuben" w:date="2021-02-18T09:55:00Z">
              <w:rPr/>
            </w:rPrChange>
          </w:rPr>
          <w:t>KBR1A</w:t>
        </w:r>
        <w:r w:rsidR="00302453" w:rsidRPr="00221D48">
          <w:rPr>
            <w:rFonts w:hint="eastAsia"/>
            <w:color w:val="4472C4" w:themeColor="accent1"/>
            <w:rPrChange w:id="1061" w:author="L Reuben" w:date="2021-02-18T09:55:00Z">
              <w:rPr>
                <w:rFonts w:hint="eastAsia"/>
              </w:rPr>
            </w:rPrChange>
          </w:rPr>
          <w:t>的</w:t>
        </w:r>
        <w:r w:rsidR="00302453" w:rsidRPr="00221D48">
          <w:rPr>
            <w:color w:val="4472C4" w:themeColor="accent1"/>
            <w:rPrChange w:id="1062" w:author="L Reuben" w:date="2021-02-18T09:55:00Z">
              <w:rPr/>
            </w:rPrChange>
          </w:rPr>
          <w:t>GPS</w:t>
        </w:r>
        <w:r w:rsidR="00302453" w:rsidRPr="00221D48">
          <w:rPr>
            <w:rFonts w:hint="eastAsia"/>
            <w:color w:val="4472C4" w:themeColor="accent1"/>
            <w:rPrChange w:id="1063" w:author="L Reuben" w:date="2021-02-18T09:55:00Z">
              <w:rPr>
                <w:rFonts w:hint="eastAsia"/>
              </w:rPr>
            </w:rPrChange>
          </w:rPr>
          <w:t>时间</w:t>
        </w:r>
      </w:ins>
      <w:ins w:id="1064" w:author="L Reuben" w:date="2021-02-18T09:55:00Z">
        <w:r w:rsidR="00302453" w:rsidRPr="00221D48">
          <w:rPr>
            <w:rFonts w:hint="eastAsia"/>
            <w:color w:val="4472C4" w:themeColor="accent1"/>
            <w:rPrChange w:id="1065" w:author="L Reuben" w:date="2021-02-18T09:55:00Z">
              <w:rPr>
                <w:rFonts w:hint="eastAsia"/>
              </w:rPr>
            </w:rPrChange>
          </w:rPr>
          <w:t>标签</w:t>
        </w:r>
      </w:ins>
      <w:ins w:id="1066" w:author="L Reuben" w:date="2021-02-18T09:47:00Z">
        <w:r w:rsidR="00302453">
          <w:rPr>
            <w:rFonts w:hint="eastAsia"/>
          </w:rPr>
          <w:t>，</w:t>
        </w:r>
      </w:ins>
      <w:r>
        <w:t>最后</w:t>
      </w:r>
      <w:r w:rsidR="00231883">
        <w:rPr>
          <w:rFonts w:hint="eastAsia"/>
        </w:rPr>
        <w:t>将</w:t>
      </w:r>
      <w:r>
        <w:t>第一步得到的</w:t>
      </w:r>
      <w:r w:rsidR="00AD1AD7">
        <w:t>振子</w:t>
      </w:r>
      <w:r>
        <w:t>时间标签下的单调连续相位数据插值到第二步得到的</w:t>
      </w:r>
      <w:r>
        <w:t>GPS</w:t>
      </w:r>
      <w:r>
        <w:t>时间标签下。</w:t>
      </w:r>
    </w:p>
    <w:p w14:paraId="27A44B36" w14:textId="295F04C0" w:rsidR="002E3803" w:rsidRDefault="002E3803" w:rsidP="00231883">
      <w:pPr>
        <w:ind w:firstLine="420"/>
      </w:pPr>
      <w:r>
        <w:t>滤波重采样的输入数据</w:t>
      </w:r>
      <w:r w:rsidR="00972D68">
        <w:rPr>
          <w:rFonts w:hint="eastAsia"/>
        </w:rPr>
        <w:t>为</w:t>
      </w:r>
      <w:r>
        <w:t>上一步</w:t>
      </w:r>
      <w:r w:rsidR="00A5221E">
        <w:rPr>
          <w:rFonts w:hint="eastAsia"/>
        </w:rPr>
        <w:t>所得</w:t>
      </w:r>
      <w:r>
        <w:t>GPS</w:t>
      </w:r>
      <w:r>
        <w:t>时间标签下的</w:t>
      </w:r>
      <w:r>
        <w:t>KBR1A</w:t>
      </w:r>
      <w:r>
        <w:t>数据与</w:t>
      </w:r>
      <w:r>
        <w:t>GPS</w:t>
      </w:r>
      <w:r>
        <w:t>时间标签下的</w:t>
      </w:r>
      <w:r>
        <w:t>USO1B</w:t>
      </w:r>
      <w:r>
        <w:t>数据</w:t>
      </w:r>
      <w:r w:rsidR="00BC1EAF">
        <w:rPr>
          <w:rFonts w:hint="eastAsia"/>
        </w:rPr>
        <w:t>。由</w:t>
      </w:r>
      <w:r>
        <w:t>下式</w:t>
      </w:r>
      <w:r>
        <w:fldChar w:fldCharType="begin"/>
      </w:r>
      <w:r>
        <w:instrText xml:space="preserve"> GOTOBUTTON ZEqnNum222329  \* MERGEFORMAT </w:instrText>
      </w:r>
      <w:r w:rsidR="00D67130">
        <w:fldChar w:fldCharType="begin"/>
      </w:r>
      <w:r w:rsidR="00D67130">
        <w:instrText xml:space="preserve"> REF ZEqnNum222329 \* Charformat \! \* MERGEFORMAT </w:instrText>
      </w:r>
      <w:r w:rsidR="00D67130">
        <w:fldChar w:fldCharType="separate"/>
      </w:r>
      <w:r w:rsidR="00293D71">
        <w:instrText>(23)</w:instrText>
      </w:r>
      <w:r w:rsidR="00D67130">
        <w:fldChar w:fldCharType="end"/>
      </w:r>
      <w:r>
        <w:fldChar w:fldCharType="end"/>
      </w:r>
      <w:r>
        <w:t>分别产生</w:t>
      </w:r>
      <w:r w:rsidR="00917FD1" w:rsidRPr="00917FD1">
        <w:t>K/Ka</w:t>
      </w:r>
      <w:r>
        <w:t>波段的相位生成星间距，</w:t>
      </w:r>
    </w:p>
    <w:p w14:paraId="6FD84482" w14:textId="4B6E0B34" w:rsidR="002E3803" w:rsidRDefault="002E3803" w:rsidP="002E3803">
      <w:pPr>
        <w:pStyle w:val="AMDisplayEquation"/>
      </w:pPr>
      <w:r>
        <w:tab/>
      </w:r>
      <w:r w:rsidR="00527DED" w:rsidRPr="002E3803">
        <w:rPr>
          <w:position w:val="-23"/>
        </w:rPr>
        <w:object w:dxaOrig="2369" w:dyaOrig="583" w14:anchorId="609E7994">
          <v:shape id="_x0000_i1047" type="#_x0000_t75" style="width:118.35pt;height:29.45pt" o:ole="">
            <v:imagedata r:id="rId59" o:title=""/>
          </v:shape>
          <o:OLEObject Type="Embed" ProgID="Equation.AxMath" ShapeID="_x0000_i1047" DrawAspect="Content" ObjectID="_1694342244" r:id="rId60"/>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067" w:name="ZEqnNum222329"/>
      <w:r>
        <w:instrText>(</w:instrText>
      </w:r>
      <w:r w:rsidR="00D67130">
        <w:fldChar w:fldCharType="begin"/>
      </w:r>
      <w:r w:rsidR="00D67130">
        <w:instrText xml:space="preserve"> SEQ AMEqn \c \* Arabic \* MERGEFORMAT </w:instrText>
      </w:r>
      <w:r w:rsidR="00D67130">
        <w:fldChar w:fldCharType="separate"/>
      </w:r>
      <w:r w:rsidR="00293D71">
        <w:rPr>
          <w:noProof/>
        </w:rPr>
        <w:instrText>23</w:instrText>
      </w:r>
      <w:r w:rsidR="00D67130">
        <w:rPr>
          <w:noProof/>
        </w:rPr>
        <w:fldChar w:fldCharType="end"/>
      </w:r>
      <w:r>
        <w:instrText>)</w:instrText>
      </w:r>
      <w:bookmarkEnd w:id="1067"/>
      <w:r>
        <w:fldChar w:fldCharType="end"/>
      </w:r>
    </w:p>
    <w:p w14:paraId="60F3FFAC" w14:textId="108AF111" w:rsidR="002E3803" w:rsidRDefault="002E3803" w:rsidP="002E3803">
      <w:pPr>
        <w:pStyle w:val="AMDisplayEquation"/>
      </w:pPr>
      <w:r w:rsidRPr="002E3803">
        <w:rPr>
          <w:rFonts w:hint="eastAsia"/>
        </w:rPr>
        <w:t>其中，</w:t>
      </w:r>
      <m:oMath>
        <m:sSub>
          <m:sSubPr>
            <m:ctrlPr>
              <w:rPr>
                <w:rFonts w:ascii="Cambria Math" w:hAnsi="Cambria Math"/>
              </w:rPr>
            </m:ctrlPr>
          </m:sSubPr>
          <m:e>
            <m:r>
              <m:rPr>
                <m:sty m:val="p"/>
              </m:rPr>
              <w:rPr>
                <w:rFonts w:ascii="Cambria Math" w:hAnsi="Cambria Math"/>
              </w:rPr>
              <m:t>ρ</m:t>
            </m:r>
          </m:e>
          <m:sub>
            <m:r>
              <w:rPr>
                <w:rFonts w:ascii="Cambria Math" w:hAnsi="Cambria Math"/>
              </w:rPr>
              <m:t>K</m:t>
            </m:r>
            <m:r>
              <m:rPr>
                <m:lit/>
                <m:sty m:val="p"/>
              </m:rPr>
              <w:rPr>
                <w:rFonts w:ascii="Cambria Math" w:hAnsi="Cambria Math"/>
              </w:rPr>
              <m:t>/</m:t>
            </m:r>
            <m:r>
              <w:rPr>
                <w:rFonts w:ascii="Cambria Math" w:hAnsi="Cambria Math"/>
              </w:rPr>
              <m:t>Ka</m:t>
            </m:r>
          </m:sub>
        </m:sSub>
      </m:oMath>
      <w:r w:rsidRPr="002E3803">
        <w:t>表</w:t>
      </w:r>
      <w:r w:rsidR="00917FD1" w:rsidRPr="00917FD1">
        <w:t>示K/Ka</w:t>
      </w:r>
      <w:r w:rsidRPr="002E3803">
        <w:t>波段</w:t>
      </w:r>
      <w:r w:rsidR="00917FD1">
        <w:rPr>
          <w:rFonts w:hint="eastAsia"/>
        </w:rPr>
        <w:t>相位生成</w:t>
      </w:r>
      <w:del w:id="1068" w:author="L Reuben" w:date="2021-02-17T17:27:00Z">
        <w:r w:rsidRPr="002E3803" w:rsidDel="00195059">
          <w:delText>带偏</w:delText>
        </w:r>
      </w:del>
      <w:ins w:id="1069" w:author="L Reuben" w:date="2021-02-17T17:27:00Z">
        <w:r w:rsidR="00195059">
          <w:t>有偏</w:t>
        </w:r>
      </w:ins>
      <w:r w:rsidRPr="002E3803">
        <w:t>星间距，</w:t>
      </w:r>
      <m:oMath>
        <m:r>
          <w:rPr>
            <w:rFonts w:ascii="Cambria Math" w:hAnsi="Cambria Math"/>
          </w:rPr>
          <m:t>c</m:t>
        </m:r>
      </m:oMath>
      <w:r w:rsidRPr="002E3803">
        <w:t>表示光速，</w:t>
      </w:r>
      <m:oMath>
        <m:sSubSup>
          <m:sSubSupPr>
            <m:ctrlPr>
              <w:rPr>
                <w:rFonts w:ascii="Cambria Math" w:hAnsi="Cambria Math"/>
              </w:rPr>
            </m:ctrlPr>
          </m:sSubSupPr>
          <m:e>
            <m:r>
              <m:rPr>
                <m:sty m:val="p"/>
              </m:rPr>
              <w:rPr>
                <w:rFonts w:ascii="Cambria Math" w:hAnsi="Cambria Math"/>
              </w:rPr>
              <m:t>ϕ</m:t>
            </m:r>
          </m:e>
          <m:sub>
            <m:r>
              <w:rPr>
                <w:rFonts w:ascii="Cambria Math" w:hAnsi="Cambria Math"/>
              </w:rPr>
              <m:t>C</m:t>
            </m:r>
          </m:sub>
          <m:sup>
            <m:r>
              <w:rPr>
                <w:rFonts w:ascii="Cambria Math" w:hAnsi="Cambria Math"/>
              </w:rPr>
              <m:t>K</m:t>
            </m:r>
            <m:r>
              <m:rPr>
                <m:lit/>
                <m:sty m:val="p"/>
              </m:rPr>
              <w:rPr>
                <w:rFonts w:ascii="Cambria Math" w:hAnsi="Cambria Math"/>
              </w:rPr>
              <m:t>/</m:t>
            </m:r>
            <m:r>
              <w:rPr>
                <w:rFonts w:ascii="Cambria Math" w:hAnsi="Cambria Math"/>
              </w:rPr>
              <m:t>Ka</m:t>
            </m:r>
          </m:sup>
        </m:sSubSup>
        <m:r>
          <m:rPr>
            <m:sty m:val="p"/>
          </m:rPr>
          <w:rPr>
            <w:rFonts w:ascii="Cambria Math" w:hAnsi="Cambria Math"/>
          </w:rPr>
          <m:t>, </m:t>
        </m:r>
        <m:sSubSup>
          <m:sSubSupPr>
            <m:ctrlPr>
              <w:rPr>
                <w:rFonts w:ascii="Cambria Math" w:hAnsi="Cambria Math"/>
              </w:rPr>
            </m:ctrlPr>
          </m:sSubSupPr>
          <m:e>
            <m:r>
              <m:rPr>
                <m:sty m:val="p"/>
              </m:rPr>
              <w:rPr>
                <w:rFonts w:ascii="Cambria Math" w:hAnsi="Cambria Math"/>
              </w:rPr>
              <m:t>ϕ</m:t>
            </m:r>
          </m:e>
          <m:sub>
            <m:r>
              <w:rPr>
                <w:rFonts w:ascii="Cambria Math" w:hAnsi="Cambria Math"/>
              </w:rPr>
              <m:t>D</m:t>
            </m:r>
          </m:sub>
          <m:sup>
            <m:r>
              <w:rPr>
                <w:rFonts w:ascii="Cambria Math" w:hAnsi="Cambria Math"/>
              </w:rPr>
              <m:t>K</m:t>
            </m:r>
            <m:r>
              <m:rPr>
                <m:lit/>
                <m:sty m:val="p"/>
              </m:rPr>
              <w:rPr>
                <w:rFonts w:ascii="Cambria Math" w:hAnsi="Cambria Math"/>
              </w:rPr>
              <m:t>/</m:t>
            </m:r>
            <m:r>
              <w:rPr>
                <w:rFonts w:ascii="Cambria Math" w:hAnsi="Cambria Math"/>
              </w:rPr>
              <m:t>Ka</m:t>
            </m:r>
          </m:sup>
        </m:sSubSup>
      </m:oMath>
      <w:r w:rsidRPr="002E3803">
        <w:t>表示GRACE-FO双星的</w:t>
      </w:r>
      <w:r w:rsidR="00786FEC" w:rsidRPr="00786FEC">
        <w:t>K/Ka</w:t>
      </w:r>
      <w:r w:rsidRPr="002E3803">
        <w:t>波段单调连续相位，</w:t>
      </w:r>
      <m:oMath>
        <m:sSubSup>
          <m:sSubSupPr>
            <m:ctrlPr>
              <w:rPr>
                <w:rFonts w:ascii="Cambria Math" w:hAnsi="Cambria Math"/>
              </w:rPr>
            </m:ctrlPr>
          </m:sSubSupPr>
          <m:e>
            <m:r>
              <w:rPr>
                <w:rFonts w:ascii="Cambria Math" w:hAnsi="Cambria Math"/>
              </w:rPr>
              <m:t>f</m:t>
            </m:r>
            <m:ctrlPr>
              <w:rPr>
                <w:rFonts w:ascii="Cambria Math" w:hAnsi="Cambria Math"/>
                <w:i/>
              </w:rPr>
            </m:ctrlPr>
          </m:e>
          <m:sub>
            <m:r>
              <w:rPr>
                <w:rFonts w:ascii="Cambria Math" w:hAnsi="Cambria Math"/>
              </w:rPr>
              <m:t>C</m:t>
            </m:r>
          </m:sub>
          <m:sup>
            <m:r>
              <w:rPr>
                <w:rFonts w:ascii="Cambria Math" w:hAnsi="Cambria Math"/>
              </w:rPr>
              <m:t>K</m:t>
            </m:r>
            <m:r>
              <m:rPr>
                <m:lit/>
                <m:sty m:val="p"/>
              </m:rPr>
              <w:rPr>
                <w:rFonts w:ascii="Cambria Math" w:hAnsi="Cambria Math"/>
              </w:rPr>
              <m:t>/</m:t>
            </m:r>
            <m:r>
              <w:rPr>
                <w:rFonts w:ascii="Cambria Math" w:hAnsi="Cambria Math"/>
              </w:rPr>
              <m:t>Ka</m:t>
            </m:r>
          </m:sup>
        </m:sSubSup>
        <m:r>
          <m:rPr>
            <m:sty m:val="p"/>
          </m:rPr>
          <w:rPr>
            <w:rFonts w:ascii="Cambria Math" w:hAnsi="Cambria Math"/>
          </w:rPr>
          <m:t>, </m:t>
        </m:r>
        <m:sSubSup>
          <m:sSubSupPr>
            <m:ctrlPr>
              <w:rPr>
                <w:rFonts w:ascii="Cambria Math" w:hAnsi="Cambria Math"/>
              </w:rPr>
            </m:ctrlPr>
          </m:sSubSupPr>
          <m:e>
            <m:r>
              <w:rPr>
                <w:rFonts w:ascii="Cambria Math" w:hAnsi="Cambria Math"/>
              </w:rPr>
              <m:t>f</m:t>
            </m:r>
          </m:e>
          <m:sub>
            <m:r>
              <w:rPr>
                <w:rFonts w:ascii="Cambria Math" w:hAnsi="Cambria Math"/>
              </w:rPr>
              <m:t>D</m:t>
            </m:r>
          </m:sub>
          <m:sup>
            <m:r>
              <w:rPr>
                <w:rFonts w:ascii="Cambria Math" w:hAnsi="Cambria Math"/>
              </w:rPr>
              <m:t>K</m:t>
            </m:r>
            <m:r>
              <m:rPr>
                <m:lit/>
                <m:sty m:val="p"/>
              </m:rPr>
              <w:rPr>
                <w:rFonts w:ascii="Cambria Math" w:hAnsi="Cambria Math"/>
              </w:rPr>
              <m:t>/</m:t>
            </m:r>
            <m:r>
              <w:rPr>
                <w:rFonts w:ascii="Cambria Math" w:hAnsi="Cambria Math"/>
              </w:rPr>
              <m:t>Ka</m:t>
            </m:r>
          </m:sup>
        </m:sSubSup>
      </m:oMath>
      <w:r w:rsidRPr="002E3803">
        <w:t>表示GRACE-FO双星的</w:t>
      </w:r>
      <w:r w:rsidR="00786FEC" w:rsidRPr="00786FEC">
        <w:t>K/Ka</w:t>
      </w:r>
      <w:r w:rsidRPr="002E3803">
        <w:t>波段载波频率。结合式</w:t>
      </w:r>
      <w:r w:rsidR="004720AA">
        <w:fldChar w:fldCharType="begin"/>
      </w:r>
      <w:r w:rsidR="004720AA">
        <w:instrText xml:space="preserve"> GOTOBUTTON ZEqnNum425998  \* MERGEFORMAT </w:instrText>
      </w:r>
      <w:r w:rsidR="00D67130">
        <w:fldChar w:fldCharType="begin"/>
      </w:r>
      <w:r w:rsidR="00D67130">
        <w:instrText xml:space="preserve"> REF ZEqnNum425998 \* Charformat \! \* MERGEFORMAT </w:instrText>
      </w:r>
      <w:r w:rsidR="00D67130">
        <w:fldChar w:fldCharType="separate"/>
      </w:r>
      <w:r w:rsidR="00293D71">
        <w:instrText>(19)</w:instrText>
      </w:r>
      <w:r w:rsidR="00D67130">
        <w:fldChar w:fldCharType="end"/>
      </w:r>
      <w:r w:rsidR="004720AA">
        <w:fldChar w:fldCharType="end"/>
      </w:r>
      <w:r w:rsidRPr="002E3803">
        <w:t>，得到电离层改正后的</w:t>
      </w:r>
      <w:del w:id="1070" w:author="L Reuben" w:date="2021-02-17T17:27:00Z">
        <w:r w:rsidRPr="002E3803" w:rsidDel="00195059">
          <w:delText>带偏</w:delText>
        </w:r>
      </w:del>
      <w:ins w:id="1071" w:author="L Reuben" w:date="2021-02-17T17:27:00Z">
        <w:r w:rsidR="00195059">
          <w:t>有偏</w:t>
        </w:r>
      </w:ins>
      <w:r w:rsidRPr="002E3803">
        <w:t>星间距。</w:t>
      </w:r>
    </w:p>
    <w:p w14:paraId="6DEC73C4" w14:textId="77777777" w:rsidR="0026664C" w:rsidRDefault="004D1AE5" w:rsidP="004D1AE5">
      <w:pPr>
        <w:ind w:firstLine="420"/>
        <w:rPr>
          <w:ins w:id="1072" w:author="L Reuben" w:date="2021-02-19T19:16:00Z"/>
          <w:strike/>
        </w:rPr>
      </w:pPr>
      <w:r w:rsidRPr="00492E03">
        <w:rPr>
          <w:rFonts w:hint="eastAsia"/>
          <w:strike/>
          <w:rPrChange w:id="1073" w:author="L Reuben" w:date="2021-02-18T10:01:00Z">
            <w:rPr>
              <w:rFonts w:hint="eastAsia"/>
            </w:rPr>
          </w:rPrChange>
        </w:rPr>
        <w:t>由于在</w:t>
      </w:r>
      <w:r w:rsidR="00231883" w:rsidRPr="00492E03">
        <w:rPr>
          <w:strike/>
          <w:rPrChange w:id="1074" w:author="L Reuben" w:date="2021-02-18T10:01:00Z">
            <w:rPr/>
          </w:rPrChange>
        </w:rPr>
        <w:t>Level-</w:t>
      </w:r>
      <w:r w:rsidRPr="00492E03">
        <w:rPr>
          <w:strike/>
          <w:rPrChange w:id="1075" w:author="L Reuben" w:date="2021-02-18T10:01:00Z">
            <w:rPr/>
          </w:rPrChange>
        </w:rPr>
        <w:t>1B</w:t>
      </w:r>
      <w:r w:rsidRPr="00492E03">
        <w:rPr>
          <w:rFonts w:hint="eastAsia"/>
          <w:strike/>
          <w:rPrChange w:id="1076" w:author="L Reuben" w:date="2021-02-18T10:01:00Z">
            <w:rPr>
              <w:rFonts w:hint="eastAsia"/>
            </w:rPr>
          </w:rPrChange>
        </w:rPr>
        <w:t>到</w:t>
      </w:r>
      <w:r w:rsidR="00231883" w:rsidRPr="00492E03">
        <w:rPr>
          <w:strike/>
          <w:rPrChange w:id="1077" w:author="L Reuben" w:date="2021-02-18T10:01:00Z">
            <w:rPr/>
          </w:rPrChange>
        </w:rPr>
        <w:t>Level-2</w:t>
      </w:r>
      <w:r w:rsidRPr="00492E03">
        <w:rPr>
          <w:rFonts w:hint="eastAsia"/>
          <w:strike/>
          <w:rPrChange w:id="1078" w:author="L Reuben" w:date="2021-02-18T10:01:00Z">
            <w:rPr>
              <w:rFonts w:hint="eastAsia"/>
            </w:rPr>
          </w:rPrChange>
        </w:rPr>
        <w:t>级数据的处理过程中，输入数据不仅为</w:t>
      </w:r>
      <w:r w:rsidRPr="00492E03">
        <w:rPr>
          <w:strike/>
          <w:rPrChange w:id="1079" w:author="L Reuben" w:date="2021-02-18T10:01:00Z">
            <w:rPr/>
          </w:rPrChange>
        </w:rPr>
        <w:t>10Hz</w:t>
      </w:r>
      <w:r w:rsidRPr="00492E03">
        <w:rPr>
          <w:rFonts w:hint="eastAsia"/>
          <w:strike/>
          <w:rPrChange w:id="1080" w:author="L Reuben" w:date="2021-02-18T10:01:00Z">
            <w:rPr>
              <w:rFonts w:hint="eastAsia"/>
            </w:rPr>
          </w:rPrChange>
        </w:rPr>
        <w:t>的</w:t>
      </w:r>
      <w:r w:rsidRPr="00492E03">
        <w:rPr>
          <w:strike/>
          <w:rPrChange w:id="1081" w:author="L Reuben" w:date="2021-02-18T10:01:00Z">
            <w:rPr/>
          </w:rPrChange>
        </w:rPr>
        <w:t>KBR</w:t>
      </w:r>
      <w:r w:rsidRPr="00492E03">
        <w:rPr>
          <w:rFonts w:hint="eastAsia"/>
          <w:strike/>
          <w:rPrChange w:id="1082" w:author="L Reuben" w:date="2021-02-18T10:01:00Z">
            <w:rPr>
              <w:rFonts w:hint="eastAsia"/>
            </w:rPr>
          </w:rPrChange>
        </w:rPr>
        <w:t>星间距等数据，</w:t>
      </w:r>
      <w:r w:rsidRPr="00492E03">
        <w:rPr>
          <w:rFonts w:hint="eastAsia"/>
          <w:strike/>
          <w:color w:val="FF0000"/>
          <w:rPrChange w:id="1083" w:author="L Reuben" w:date="2021-02-18T10:01:00Z">
            <w:rPr>
              <w:rFonts w:hint="eastAsia"/>
            </w:rPr>
          </w:rPrChange>
        </w:rPr>
        <w:t>还包括采样频率更低</w:t>
      </w:r>
      <w:r w:rsidRPr="00492E03">
        <w:rPr>
          <w:strike/>
          <w:rPrChange w:id="1084" w:author="L Reuben" w:date="2021-02-18T10:01:00Z">
            <w:rPr/>
          </w:rPrChange>
        </w:rPr>
        <w:t>GPS</w:t>
      </w:r>
      <w:r w:rsidRPr="00492E03">
        <w:rPr>
          <w:rFonts w:hint="eastAsia"/>
          <w:strike/>
          <w:rPrChange w:id="1085" w:author="L Reuben" w:date="2021-02-18T10:01:00Z">
            <w:rPr>
              <w:rFonts w:hint="eastAsia"/>
            </w:rPr>
          </w:rPrChange>
        </w:rPr>
        <w:t>数据、姿态数据与加速度计数据等。直接将高采样率的数据与低采样率数据混用后，高频数据一定会产生混叠，造成误差，</w:t>
      </w:r>
      <w:r w:rsidRPr="00492E03">
        <w:rPr>
          <w:rFonts w:hint="eastAsia"/>
          <w:strike/>
          <w:color w:val="FF0000"/>
          <w:rPrChange w:id="1086" w:author="L Reuben" w:date="2021-02-18T10:01:00Z">
            <w:rPr>
              <w:rFonts w:hint="eastAsia"/>
            </w:rPr>
          </w:rPrChange>
        </w:rPr>
        <w:t>因此应当对</w:t>
      </w:r>
      <w:r w:rsidRPr="00492E03">
        <w:rPr>
          <w:strike/>
          <w:color w:val="FF0000"/>
          <w:rPrChange w:id="1087" w:author="L Reuben" w:date="2021-02-18T10:01:00Z">
            <w:rPr/>
          </w:rPrChange>
        </w:rPr>
        <w:t>10Hz</w:t>
      </w:r>
      <w:r w:rsidRPr="00492E03">
        <w:rPr>
          <w:rFonts w:hint="eastAsia"/>
          <w:strike/>
          <w:color w:val="FF0000"/>
          <w:rPrChange w:id="1088" w:author="L Reuben" w:date="2021-02-18T10:01:00Z">
            <w:rPr>
              <w:rFonts w:hint="eastAsia"/>
            </w:rPr>
          </w:rPrChange>
        </w:rPr>
        <w:t>星间距数据作低通滤波，滤除高频噪声</w:t>
      </w:r>
      <w:r w:rsidRPr="00492E03">
        <w:rPr>
          <w:rFonts w:hint="eastAsia"/>
          <w:strike/>
          <w:rPrChange w:id="1089" w:author="L Reuben" w:date="2021-02-18T10:01:00Z">
            <w:rPr>
              <w:rFonts w:hint="eastAsia"/>
            </w:rPr>
          </w:rPrChange>
        </w:rPr>
        <w:t>。综合考虑其他仪器的采样频率，</w:t>
      </w:r>
    </w:p>
    <w:p w14:paraId="6562F10B" w14:textId="4AF9D851" w:rsidR="004D1AE5" w:rsidRDefault="00492E03" w:rsidP="004D1AE5">
      <w:pPr>
        <w:ind w:firstLine="420"/>
      </w:pPr>
      <w:ins w:id="1090" w:author="L Reuben" w:date="2021-02-18T10:03:00Z">
        <w:r w:rsidRPr="00407D50">
          <w:rPr>
            <w:rFonts w:hint="eastAsia"/>
            <w:color w:val="4472C4" w:themeColor="accent1"/>
            <w:rPrChange w:id="1091" w:author="L Reuben" w:date="2021-02-18T10:07:00Z">
              <w:rPr>
                <w:rFonts w:hint="eastAsia"/>
              </w:rPr>
            </w:rPrChange>
          </w:rPr>
          <w:t>现阶段</w:t>
        </w:r>
      </w:ins>
      <w:ins w:id="1092" w:author="L Reuben" w:date="2021-02-18T10:07:00Z">
        <w:r w:rsidR="00407D50">
          <w:rPr>
            <w:rFonts w:hint="eastAsia"/>
            <w:color w:val="4472C4" w:themeColor="accent1"/>
          </w:rPr>
          <w:t>重力卫星</w:t>
        </w:r>
      </w:ins>
      <w:ins w:id="1093" w:author="L Reuben" w:date="2021-02-18T10:03:00Z">
        <w:r w:rsidRPr="00407D50">
          <w:rPr>
            <w:rFonts w:hint="eastAsia"/>
            <w:color w:val="4472C4" w:themeColor="accent1"/>
          </w:rPr>
          <w:t>仪器技术</w:t>
        </w:r>
      </w:ins>
      <w:ins w:id="1094" w:author="L Reuben" w:date="2021-02-18T10:38:00Z">
        <w:r w:rsidR="00165781">
          <w:rPr>
            <w:rFonts w:hint="eastAsia"/>
            <w:color w:val="4472C4" w:themeColor="accent1"/>
          </w:rPr>
          <w:t>水平</w:t>
        </w:r>
      </w:ins>
      <w:ins w:id="1095" w:author="L Reuben" w:date="2021-02-18T10:07:00Z">
        <w:r w:rsidR="00407D50">
          <w:rPr>
            <w:rFonts w:hint="eastAsia"/>
            <w:color w:val="4472C4" w:themeColor="accent1"/>
          </w:rPr>
          <w:t>有限</w:t>
        </w:r>
      </w:ins>
      <w:ins w:id="1096" w:author="L Reuben" w:date="2021-02-18T10:03:00Z">
        <w:r w:rsidRPr="00407D50">
          <w:rPr>
            <w:rFonts w:hint="eastAsia"/>
            <w:color w:val="4472C4" w:themeColor="accent1"/>
          </w:rPr>
          <w:t>，采集到的</w:t>
        </w:r>
      </w:ins>
      <w:ins w:id="1097" w:author="L Reuben" w:date="2021-02-18T10:38:00Z">
        <w:r w:rsidR="00317F82">
          <w:rPr>
            <w:rFonts w:hint="eastAsia"/>
            <w:color w:val="4472C4" w:themeColor="accent1"/>
          </w:rPr>
          <w:t>有效</w:t>
        </w:r>
      </w:ins>
      <w:ins w:id="1098" w:author="L Reuben" w:date="2021-02-18T10:03:00Z">
        <w:r w:rsidRPr="00407D50">
          <w:rPr>
            <w:rFonts w:hint="eastAsia"/>
            <w:color w:val="4472C4" w:themeColor="accent1"/>
          </w:rPr>
          <w:t>重力场信号</w:t>
        </w:r>
      </w:ins>
      <w:ins w:id="1099" w:author="L Reuben" w:date="2021-02-18T10:38:00Z">
        <w:r w:rsidR="00317F82">
          <w:rPr>
            <w:rFonts w:hint="eastAsia"/>
            <w:color w:val="4472C4" w:themeColor="accent1"/>
          </w:rPr>
          <w:t>未达</w:t>
        </w:r>
      </w:ins>
      <w:ins w:id="1100" w:author="L Reuben" w:date="2021-02-18T10:04:00Z">
        <w:r w:rsidRPr="00407D50">
          <w:rPr>
            <w:color w:val="4472C4" w:themeColor="accent1"/>
          </w:rPr>
          <w:t>10Hz</w:t>
        </w:r>
        <w:r w:rsidRPr="00407D50">
          <w:rPr>
            <w:rFonts w:hint="eastAsia"/>
            <w:color w:val="4472C4" w:themeColor="accent1"/>
          </w:rPr>
          <w:t>，因此在进行</w:t>
        </w:r>
        <w:r w:rsidRPr="00407D50">
          <w:rPr>
            <w:color w:val="4472C4" w:themeColor="accent1"/>
          </w:rPr>
          <w:t>Level-1B</w:t>
        </w:r>
        <w:r w:rsidRPr="00407D50">
          <w:rPr>
            <w:rFonts w:hint="eastAsia"/>
            <w:color w:val="4472C4" w:themeColor="accent1"/>
          </w:rPr>
          <w:t>至</w:t>
        </w:r>
        <w:r w:rsidRPr="00407D50">
          <w:rPr>
            <w:color w:val="4472C4" w:themeColor="accent1"/>
          </w:rPr>
          <w:t>Level-2</w:t>
        </w:r>
        <w:r w:rsidRPr="00407D50">
          <w:rPr>
            <w:rFonts w:hint="eastAsia"/>
            <w:color w:val="4472C4" w:themeColor="accent1"/>
          </w:rPr>
          <w:t>级数据的处理过程中</w:t>
        </w:r>
      </w:ins>
      <w:ins w:id="1101" w:author="L Reuben" w:date="2021-02-18T10:06:00Z">
        <w:r w:rsidR="003C103C" w:rsidRPr="00407D50">
          <w:rPr>
            <w:rFonts w:hint="eastAsia"/>
            <w:color w:val="4472C4" w:themeColor="accent1"/>
          </w:rPr>
          <w:t>应</w:t>
        </w:r>
      </w:ins>
      <w:ins w:id="1102" w:author="L Reuben" w:date="2021-02-18T10:04:00Z">
        <w:r w:rsidRPr="00407D50">
          <w:rPr>
            <w:rFonts w:hint="eastAsia"/>
            <w:color w:val="4472C4" w:themeColor="accent1"/>
          </w:rPr>
          <w:t>使用频率较低的高精度星间距</w:t>
        </w:r>
      </w:ins>
      <w:ins w:id="1103" w:author="L Reuben" w:date="2021-02-18T10:05:00Z">
        <w:r w:rsidRPr="00407D50">
          <w:rPr>
            <w:rFonts w:hint="eastAsia"/>
            <w:color w:val="4472C4" w:themeColor="accent1"/>
          </w:rPr>
          <w:t>数据</w:t>
        </w:r>
      </w:ins>
      <w:ins w:id="1104" w:author="L Reuben" w:date="2021-02-18T10:40:00Z">
        <w:r w:rsidR="009402DC">
          <w:rPr>
            <w:rFonts w:hint="eastAsia"/>
            <w:color w:val="4472C4" w:themeColor="accent1"/>
          </w:rPr>
          <w:t>以减少</w:t>
        </w:r>
      </w:ins>
      <w:ins w:id="1105" w:author="L Reuben" w:date="2021-02-18T10:41:00Z">
        <w:r w:rsidR="009402DC">
          <w:rPr>
            <w:rFonts w:hint="eastAsia"/>
            <w:color w:val="4472C4" w:themeColor="accent1"/>
          </w:rPr>
          <w:t>运算量</w:t>
        </w:r>
      </w:ins>
      <w:ins w:id="1106" w:author="L Reuben" w:date="2021-02-18T10:03:00Z">
        <w:r w:rsidRPr="00407D50">
          <w:rPr>
            <w:rFonts w:hint="eastAsia"/>
            <w:color w:val="4472C4" w:themeColor="accent1"/>
            <w:rPrChange w:id="1107" w:author="L Reuben" w:date="2021-02-18T10:07:00Z">
              <w:rPr>
                <w:rFonts w:hint="eastAsia"/>
              </w:rPr>
            </w:rPrChange>
          </w:rPr>
          <w:t>，</w:t>
        </w:r>
      </w:ins>
      <w:ins w:id="1108" w:author="L Reuben" w:date="2021-02-18T10:07:00Z">
        <w:r w:rsidR="00407D50" w:rsidRPr="00407D50">
          <w:rPr>
            <w:rFonts w:hint="eastAsia"/>
            <w:color w:val="4472C4" w:themeColor="accent1"/>
            <w:rPrChange w:id="1109" w:author="L Reuben" w:date="2021-02-18T10:07:00Z">
              <w:rPr>
                <w:rFonts w:hint="eastAsia"/>
              </w:rPr>
            </w:rPrChange>
          </w:rPr>
          <w:t>因此</w:t>
        </w:r>
        <w:r w:rsidR="00407D50">
          <w:rPr>
            <w:rFonts w:hint="eastAsia"/>
          </w:rPr>
          <w:t>，</w:t>
        </w:r>
      </w:ins>
      <w:r w:rsidR="004D1AE5" w:rsidRPr="004D1AE5">
        <w:t>理想星间距的采样率为</w:t>
      </w:r>
      <w:r w:rsidR="004D1AE5" w:rsidRPr="004D1AE5">
        <w:t>0.2Hz</w:t>
      </w:r>
      <w:r w:rsidR="004D1AE5" w:rsidRPr="004D1AE5">
        <w:t>，尼奎斯特频率为</w:t>
      </w:r>
      <w:r w:rsidR="004D1AE5" w:rsidRPr="004D1AE5">
        <w:t>0.1Hz</w:t>
      </w:r>
      <w:r w:rsidR="004D1AE5" w:rsidRPr="004D1AE5">
        <w:t>，所以低通滤波的截止频率</w:t>
      </w:r>
      <w:r w:rsidR="00575B88">
        <w:rPr>
          <w:rFonts w:hint="eastAsia"/>
        </w:rPr>
        <w:t>亦</w:t>
      </w:r>
      <w:r w:rsidR="004D1AE5" w:rsidRPr="004D1AE5">
        <w:t>为</w:t>
      </w:r>
      <w:r w:rsidR="004D1AE5" w:rsidRPr="004D1AE5">
        <w:t>0.1Hz</w:t>
      </w:r>
      <w:r w:rsidR="004D1AE5" w:rsidRPr="004D1AE5">
        <w:t>。</w:t>
      </w:r>
      <w:r w:rsidR="004D1AE5" w:rsidRPr="004D1AE5">
        <w:t>GRACE-FO</w:t>
      </w:r>
      <w:r w:rsidR="004D1AE5" w:rsidRPr="004D1AE5">
        <w:t>用户手册中提到</w:t>
      </w:r>
      <w:r w:rsidR="00146536">
        <w:t>JPL</w:t>
      </w:r>
      <w:r w:rsidR="004D1AE5" w:rsidRPr="004D1AE5">
        <w:t>采用</w:t>
      </w:r>
      <w:r w:rsidR="004D1AE5" w:rsidRPr="004D1AE5">
        <w:t>CRN</w:t>
      </w:r>
      <w:r w:rsidR="004D1AE5" w:rsidRPr="004D1AE5">
        <w:t>滤波器作为低通滤波器</w:t>
      </w:r>
      <w:r w:rsidR="004D1AE5" w:rsidRPr="0079139D">
        <w:fldChar w:fldCharType="begin"/>
      </w:r>
      <w:r w:rsidR="004D1AE5" w:rsidRPr="00D35191">
        <w:instrText xml:space="preserve"> ADDIN ZOTERO_ITEM CSL_CITATION {"citationID":"9aiplO7e","properties":{"formattedCitation":"(THOMAS, 1999; WEN\\uc0\\u31561{}, 2019)","plainCitation":"(THOMAS, 1999; WEN</w:instrText>
      </w:r>
      <w:r w:rsidR="004D1AE5" w:rsidRPr="00D35191">
        <w:rPr>
          <w:rFonts w:hint="eastAsia"/>
        </w:rPr>
        <w:instrText>等</w:instrText>
      </w:r>
      <w:r w:rsidR="004D1AE5" w:rsidRPr="00D35191">
        <w:instrText xml:space="preserve">, 2019)","noteIndex":0},"citationItems":[{"id":131,"uris":["http://zotero.org/users/6467040/items/MSUDL95B"],"uri":["http://zotero.org/users/6467040/items/MSUDL95B"],"itemData":{"id":131,"type":"article-journal","page":"196","title":"An Analysis of Gravity-Field Estimation Based on Intersatellite Dual-1-Way Biased Ranging","author":[{"family":"Thomas","given":"J.B."}],"issued":{"date-parts":[["1999"]]}},"label":"page"},{"id":142,"uris":["http://zotero.org/users/6467040/items/U3PKELQN"],"uri":["http://zotero.org/users/6467040/items/U3PKELQN"],"itemData":{"id":142,"type":"article-journal","language":"en","page":"60","title":"Gravity Recovery and Climate Experiment Follow-On (GRACE-FO) Level-1 Data Product User Handbook","author":[{"family":"Wen","given":"Hui Ying"},{"family":"Kruizinga","given":"Gerhard"},{"family":"Paik","given":"Meegyeong"},{"family":"Landerer","given":"Felix"},{"family":"Bertiger","given":"William"},{"family":"Sakumura","given":"Carly"},{"family":"Bandikova","given":"Tamara"},{"family":"Mccullough","given":"Christopher"}],"issued":{"date-parts":[["2019"]]}},"label":"page"}],"schema":"https://github.com/citation-style-language/schema/raw/master/csl-citation.json"} </w:instrText>
      </w:r>
      <w:r w:rsidR="004D1AE5" w:rsidRPr="0079139D">
        <w:rPr>
          <w:rPrChange w:id="1110" w:author="L Reuben" w:date="2021-02-18T09:56:00Z">
            <w:rPr/>
          </w:rPrChange>
        </w:rPr>
        <w:fldChar w:fldCharType="separate"/>
      </w:r>
      <w:r w:rsidR="004D1AE5" w:rsidRPr="00D35191">
        <w:rPr>
          <w:rPrChange w:id="1111" w:author="L Reuben" w:date="2021-02-18T09:56:00Z">
            <w:rPr>
              <w:rFonts w:ascii="等线" w:eastAsia="等线" w:hAnsi="等线" w:cs="Times New Roman"/>
              <w:kern w:val="0"/>
              <w:szCs w:val="24"/>
            </w:rPr>
          </w:rPrChange>
        </w:rPr>
        <w:t>(THOMAS, 1999; WEN</w:t>
      </w:r>
      <w:r w:rsidR="004D1AE5" w:rsidRPr="00D35191">
        <w:rPr>
          <w:rPrChange w:id="1112" w:author="L Reuben" w:date="2021-02-18T09:56:00Z">
            <w:rPr>
              <w:rFonts w:ascii="等线" w:eastAsia="等线" w:hAnsi="等线" w:cs="Times New Roman"/>
              <w:kern w:val="0"/>
              <w:szCs w:val="24"/>
            </w:rPr>
          </w:rPrChange>
        </w:rPr>
        <w:t>等</w:t>
      </w:r>
      <w:r w:rsidR="004D1AE5" w:rsidRPr="00D35191">
        <w:rPr>
          <w:rPrChange w:id="1113" w:author="L Reuben" w:date="2021-02-18T09:56:00Z">
            <w:rPr>
              <w:rFonts w:ascii="等线" w:eastAsia="等线" w:hAnsi="等线" w:cs="Times New Roman"/>
              <w:kern w:val="0"/>
              <w:szCs w:val="24"/>
            </w:rPr>
          </w:rPrChange>
        </w:rPr>
        <w:t>, 2019)</w:t>
      </w:r>
      <w:r w:rsidR="004D1AE5" w:rsidRPr="0079139D">
        <w:fldChar w:fldCharType="end"/>
      </w:r>
      <w:r w:rsidR="004D1AE5" w:rsidRPr="00D35191">
        <w:rPr>
          <w:rFonts w:hint="eastAsia"/>
        </w:rPr>
        <w:t>，</w:t>
      </w:r>
      <w:r w:rsidR="004D1AE5" w:rsidRPr="004D1AE5">
        <w:t>本文首先也采用</w:t>
      </w:r>
      <w:r w:rsidR="004D1AE5" w:rsidRPr="004D1AE5">
        <w:t>CRN</w:t>
      </w:r>
      <w:r w:rsidR="004D1AE5" w:rsidRPr="004D1AE5">
        <w:t>滤波器验证处理流程正确性，而后改进算法提升滤波效果。</w:t>
      </w:r>
    </w:p>
    <w:p w14:paraId="7B53D5E7" w14:textId="2CD59581" w:rsidR="009F6976" w:rsidRDefault="009F6976" w:rsidP="004D1AE5">
      <w:pPr>
        <w:ind w:firstLine="420"/>
      </w:pPr>
      <w:r w:rsidRPr="009F6976">
        <w:t>CRN</w:t>
      </w:r>
      <w:r w:rsidRPr="009F6976">
        <w:t>滤波器是</w:t>
      </w:r>
      <w:r w:rsidRPr="009F6976">
        <w:t>N</w:t>
      </w:r>
      <w:r w:rsidRPr="009F6976">
        <w:t>次自卷积</w:t>
      </w:r>
      <w:r w:rsidRPr="009F6976">
        <w:t>(</w:t>
      </w:r>
      <m:oMath>
        <m:bar>
          <m:barPr>
            <m:ctrlPr>
              <w:rPr>
                <w:rFonts w:ascii="Cambria Math" w:hAnsi="Cambria Math"/>
              </w:rPr>
            </m:ctrlPr>
          </m:barPr>
          <m:e>
            <m:r>
              <w:rPr>
                <w:rFonts w:ascii="Cambria Math" w:hAnsi="Cambria Math"/>
              </w:rPr>
              <m:t>N</m:t>
            </m:r>
          </m:e>
        </m:bar>
        <m:r>
          <w:rPr>
            <w:rFonts w:ascii="Cambria Math" w:hAnsi="Cambria Math"/>
          </w:rPr>
          <m:t>  self-</m:t>
        </m:r>
        <m:bar>
          <m:barPr>
            <m:ctrlPr>
              <w:rPr>
                <w:rFonts w:ascii="Cambria Math" w:hAnsi="Cambria Math"/>
              </w:rPr>
            </m:ctrlPr>
          </m:barPr>
          <m:e>
            <m:r>
              <w:rPr>
                <w:rFonts w:ascii="Cambria Math" w:hAnsi="Cambria Math"/>
              </w:rPr>
              <m:t>c</m:t>
            </m:r>
          </m:e>
        </m:bar>
        <m:r>
          <w:rPr>
            <w:rFonts w:ascii="Cambria Math" w:hAnsi="Cambria Math"/>
          </w:rPr>
          <m:t>onvolution</m:t>
        </m:r>
      </m:oMath>
      <w:r w:rsidRPr="009F6976">
        <w:t>)</w:t>
      </w:r>
      <w:r w:rsidRPr="009F6976">
        <w:t>滤波器简称，将时间域的矩形窗函数的</w:t>
      </w:r>
      <m:oMath>
        <m:r>
          <w:rPr>
            <w:rFonts w:ascii="Cambria Math" w:hAnsi="Cambria Math"/>
          </w:rPr>
          <m:t>N</m:t>
        </m:r>
      </m:oMath>
      <w:r w:rsidRPr="009F6976">
        <w:t>次自卷积设计为低通滤波器。参考</w:t>
      </w:r>
      <w:r w:rsidRPr="009F6976">
        <w:t>GRACE</w:t>
      </w:r>
      <w:r w:rsidRPr="009F6976">
        <w:t>卫星数据处理文档</w:t>
      </w:r>
      <w:r>
        <w:fldChar w:fldCharType="begin"/>
      </w:r>
      <w:r>
        <w:instrText xml:space="preserve"> ADDIN ZOTERO_ITEM CSL_CITATION {"citationID":"9j2nZ1lH","properties":{"formattedCitation":"(WU\\uc0\\u31561{}, 2006)","plainCitation":"(WU</w:instrText>
      </w:r>
      <w:r>
        <w:instrText>等</w:instrText>
      </w:r>
      <w:r>
        <w:instrText xml:space="preserve">, 2006)","noteIndex":0},"citationItems":[{"id":141,"uris":["http://zotero.org/users/6467040/items/M6R4TMGX"],"uri":["http://zotero.org/users/6467040/items/M6R4TMGX"],"itemData":{"id":141,"type":"article-journal","language":"en","page":"54","title":"Algorithm Theoretical Basis Document for GRACE Level-1B Data Processing V1.2","author":[{"family":"Wu","given":"Sien-Chong"},{"family":"Kruizinga","given":"Gerhard"},{"family":"Bertiger","given":"Willy"}],"issued":{"date-parts":[["2006"]]}}}],"schema":"https://github.com/citation-style-language/schema/raw/master/csl-citation.json"} </w:instrText>
      </w:r>
      <w:r>
        <w:fldChar w:fldCharType="separate"/>
      </w:r>
      <w:r w:rsidRPr="009F6976">
        <w:rPr>
          <w:rFonts w:ascii="等线" w:eastAsia="等线" w:hAnsi="等线" w:cs="Times New Roman"/>
          <w:kern w:val="0"/>
          <w:szCs w:val="24"/>
        </w:rPr>
        <w:t>(WU等, 2006)</w:t>
      </w:r>
      <w:r>
        <w:fldChar w:fldCharType="end"/>
      </w:r>
      <w:r w:rsidRPr="009F6976">
        <w:t>，以下为</w:t>
      </w:r>
      <w:r w:rsidRPr="009F6976">
        <w:t>CRN</w:t>
      </w:r>
      <w:r w:rsidRPr="009F6976">
        <w:t>滤波器参数列表：</w:t>
      </w:r>
    </w:p>
    <w:p w14:paraId="18D5449E" w14:textId="704B088A" w:rsidR="002A01D9" w:rsidRDefault="002A01D9" w:rsidP="002A01D9">
      <w:pPr>
        <w:ind w:firstLineChars="0" w:firstLine="0"/>
      </w:pPr>
    </w:p>
    <w:p w14:paraId="0993784B" w14:textId="6619E786" w:rsidR="002A01D9" w:rsidRDefault="002A01D9" w:rsidP="00780FD1">
      <w:pPr>
        <w:ind w:firstLineChars="0" w:firstLine="0"/>
        <w:jc w:val="center"/>
      </w:pPr>
      <w:r>
        <w:t>表</w:t>
      </w:r>
      <w:r>
        <w:t xml:space="preserve"> </w:t>
      </w:r>
      <w:r>
        <w:fldChar w:fldCharType="begin"/>
      </w:r>
      <w:r>
        <w:instrText xml:space="preserve"> SEQ </w:instrText>
      </w:r>
      <w:r>
        <w:instrText>表</w:instrText>
      </w:r>
      <w:r>
        <w:instrText xml:space="preserve"> \* ARABIC </w:instrText>
      </w:r>
      <w:r>
        <w:fldChar w:fldCharType="separate"/>
      </w:r>
      <w:r w:rsidR="00293D71">
        <w:rPr>
          <w:noProof/>
        </w:rPr>
        <w:t>3</w:t>
      </w:r>
      <w:r>
        <w:fldChar w:fldCharType="end"/>
      </w:r>
      <w:r>
        <w:t xml:space="preserve"> CRN</w:t>
      </w:r>
      <w:r>
        <w:rPr>
          <w:rFonts w:hint="eastAsia"/>
        </w:rPr>
        <w:t>滤波器参数列表</w:t>
      </w:r>
    </w:p>
    <w:p w14:paraId="0F3145AF" w14:textId="41E805D8" w:rsidR="002A01D9" w:rsidRDefault="002A01D9" w:rsidP="00242222">
      <w:pPr>
        <w:ind w:firstLineChars="0" w:firstLine="0"/>
        <w:jc w:val="center"/>
      </w:pPr>
      <w:r>
        <w:t xml:space="preserve">Table </w:t>
      </w:r>
      <w:r w:rsidR="007B54A4">
        <w:rPr>
          <w:noProof/>
        </w:rPr>
        <w:fldChar w:fldCharType="begin"/>
      </w:r>
      <w:r w:rsidR="007B54A4">
        <w:rPr>
          <w:noProof/>
        </w:rPr>
        <w:instrText xml:space="preserve"> SEQ Table \* ARABIC </w:instrText>
      </w:r>
      <w:r w:rsidR="007B54A4">
        <w:rPr>
          <w:noProof/>
        </w:rPr>
        <w:fldChar w:fldCharType="separate"/>
      </w:r>
      <w:r w:rsidR="00293D71">
        <w:rPr>
          <w:noProof/>
        </w:rPr>
        <w:t>3</w:t>
      </w:r>
      <w:r w:rsidR="007B54A4">
        <w:rPr>
          <w:noProof/>
        </w:rPr>
        <w:fldChar w:fldCharType="end"/>
      </w:r>
      <w:r>
        <w:t xml:space="preserve"> The list of</w:t>
      </w:r>
      <w:r w:rsidR="00175F8F">
        <w:t xml:space="preserve"> </w:t>
      </w:r>
      <w:r w:rsidR="00175F8F">
        <w:rPr>
          <w:rFonts w:hint="eastAsia"/>
        </w:rPr>
        <w:t>coe</w:t>
      </w:r>
      <w:r w:rsidR="00175F8F">
        <w:t>fficients of</w:t>
      </w:r>
      <w:r>
        <w:t xml:space="preserve"> CRN filter</w:t>
      </w:r>
    </w:p>
    <w:tbl>
      <w:tblPr>
        <w:tblW w:w="0" w:type="auto"/>
        <w:tblCellMar>
          <w:left w:w="0" w:type="dxa"/>
          <w:right w:w="0" w:type="dxa"/>
        </w:tblCellMar>
        <w:tblLook w:val="04A0" w:firstRow="1" w:lastRow="0" w:firstColumn="1" w:lastColumn="0" w:noHBand="0" w:noVBand="1"/>
      </w:tblPr>
      <w:tblGrid>
        <w:gridCol w:w="4208"/>
        <w:gridCol w:w="4098"/>
      </w:tblGrid>
      <w:tr w:rsidR="002A01D9" w:rsidRPr="002A01D9" w14:paraId="306F4BEE" w14:textId="77777777" w:rsidTr="00BA5C58">
        <w:tc>
          <w:tcPr>
            <w:tcW w:w="4208" w:type="dxa"/>
            <w:tcBorders>
              <w:top w:val="single" w:sz="12" w:space="0" w:color="008000"/>
              <w:left w:val="nil"/>
              <w:bottom w:val="single" w:sz="8" w:space="0" w:color="008000"/>
              <w:right w:val="nil"/>
            </w:tcBorders>
            <w:shd w:val="clear" w:color="auto" w:fill="auto"/>
            <w:tcMar>
              <w:top w:w="0" w:type="dxa"/>
              <w:left w:w="108" w:type="dxa"/>
              <w:bottom w:w="0" w:type="dxa"/>
              <w:right w:w="108" w:type="dxa"/>
            </w:tcMar>
            <w:hideMark/>
          </w:tcPr>
          <w:p w14:paraId="06A3666C" w14:textId="19D99934" w:rsidR="002A01D9" w:rsidRPr="002A01D9" w:rsidRDefault="002A01D9" w:rsidP="00BA5C58">
            <w:pPr>
              <w:widowControl/>
              <w:spacing w:line="270" w:lineRule="atLeast"/>
              <w:ind w:left="210" w:right="210" w:firstLine="361"/>
              <w:jc w:val="center"/>
              <w:rPr>
                <w:rFonts w:ascii="����" w:hAnsi="����" w:cs="宋体" w:hint="eastAsia"/>
                <w:b/>
                <w:bCs/>
                <w:kern w:val="0"/>
                <w:sz w:val="18"/>
                <w:szCs w:val="18"/>
              </w:rPr>
            </w:pPr>
            <w:r>
              <w:rPr>
                <w:rFonts w:ascii="����" w:hAnsi="����" w:cs="宋体" w:hint="eastAsia"/>
                <w:b/>
                <w:bCs/>
                <w:kern w:val="0"/>
                <w:sz w:val="18"/>
                <w:szCs w:val="18"/>
              </w:rPr>
              <w:t>滤波器</w:t>
            </w:r>
            <w:r w:rsidRPr="002A01D9">
              <w:rPr>
                <w:rFonts w:ascii="����" w:hAnsi="����" w:cs="宋体" w:hint="eastAsia"/>
                <w:b/>
                <w:bCs/>
                <w:kern w:val="0"/>
                <w:sz w:val="18"/>
                <w:szCs w:val="18"/>
              </w:rPr>
              <w:t>参数</w:t>
            </w:r>
          </w:p>
        </w:tc>
        <w:tc>
          <w:tcPr>
            <w:tcW w:w="4098" w:type="dxa"/>
            <w:tcBorders>
              <w:top w:val="single" w:sz="12" w:space="0" w:color="008000"/>
              <w:left w:val="nil"/>
              <w:bottom w:val="single" w:sz="8" w:space="0" w:color="008000"/>
              <w:right w:val="nil"/>
            </w:tcBorders>
          </w:tcPr>
          <w:p w14:paraId="459CEE50" w14:textId="6B8CAE91" w:rsidR="002A01D9" w:rsidRPr="002A01D9" w:rsidRDefault="002A01D9" w:rsidP="00BA5C58">
            <w:pPr>
              <w:widowControl/>
              <w:spacing w:line="270" w:lineRule="atLeast"/>
              <w:ind w:left="210" w:right="210" w:firstLine="361"/>
              <w:jc w:val="center"/>
              <w:rPr>
                <w:rFonts w:ascii="����" w:hAnsi="����" w:cs="宋体" w:hint="eastAsia"/>
                <w:b/>
                <w:bCs/>
                <w:kern w:val="0"/>
                <w:sz w:val="18"/>
                <w:szCs w:val="18"/>
              </w:rPr>
            </w:pPr>
            <w:r w:rsidRPr="002A01D9">
              <w:rPr>
                <w:rFonts w:ascii="����" w:hAnsi="����" w:cs="宋体" w:hint="eastAsia"/>
                <w:b/>
                <w:bCs/>
                <w:kern w:val="0"/>
                <w:sz w:val="18"/>
                <w:szCs w:val="18"/>
              </w:rPr>
              <w:t>参数</w:t>
            </w:r>
            <w:r>
              <w:rPr>
                <w:rFonts w:ascii="����" w:hAnsi="����" w:cs="宋体" w:hint="eastAsia"/>
                <w:b/>
                <w:bCs/>
                <w:kern w:val="0"/>
                <w:sz w:val="18"/>
                <w:szCs w:val="18"/>
              </w:rPr>
              <w:t>数值</w:t>
            </w:r>
          </w:p>
        </w:tc>
      </w:tr>
      <w:tr w:rsidR="002A01D9" w:rsidRPr="002A01D9" w14:paraId="47F3217A" w14:textId="77777777" w:rsidTr="00BA5C58">
        <w:tc>
          <w:tcPr>
            <w:tcW w:w="4208" w:type="dxa"/>
            <w:tcBorders>
              <w:top w:val="nil"/>
              <w:left w:val="nil"/>
              <w:bottom w:val="nil"/>
              <w:right w:val="nil"/>
            </w:tcBorders>
            <w:shd w:val="clear" w:color="auto" w:fill="auto"/>
            <w:tcMar>
              <w:top w:w="0" w:type="dxa"/>
              <w:left w:w="108" w:type="dxa"/>
              <w:bottom w:w="0" w:type="dxa"/>
              <w:right w:w="108" w:type="dxa"/>
            </w:tcMar>
            <w:hideMark/>
          </w:tcPr>
          <w:p w14:paraId="38C0AD46" w14:textId="487CCE6F" w:rsidR="002A01D9" w:rsidRPr="002A01D9" w:rsidRDefault="002A01D9" w:rsidP="00BA5C58">
            <w:pPr>
              <w:widowControl/>
              <w:spacing w:line="270" w:lineRule="atLeast"/>
              <w:ind w:left="210" w:right="210" w:firstLine="360"/>
              <w:jc w:val="center"/>
              <w:rPr>
                <w:rFonts w:ascii="����" w:hAnsi="����" w:cs="宋体" w:hint="eastAsia"/>
                <w:kern w:val="0"/>
                <w:sz w:val="18"/>
                <w:szCs w:val="18"/>
              </w:rPr>
            </w:pPr>
            <w:r>
              <w:rPr>
                <w:rFonts w:ascii="����" w:hAnsi="����" w:cs="宋体" w:hint="eastAsia"/>
                <w:kern w:val="0"/>
                <w:sz w:val="18"/>
                <w:szCs w:val="18"/>
              </w:rPr>
              <w:t>原始数据采样频率</w:t>
            </w:r>
            <m:oMath>
              <m:sSub>
                <m:sSubPr>
                  <m:ctrlPr>
                    <w:rPr>
                      <w:rFonts w:ascii="Cambria Math" w:hAnsi="Cambria Math" w:cs="宋体"/>
                      <w:i/>
                      <w:kern w:val="0"/>
                      <w:sz w:val="18"/>
                      <w:szCs w:val="18"/>
                    </w:rPr>
                  </m:ctrlPr>
                </m:sSubPr>
                <m:e>
                  <m:r>
                    <w:rPr>
                      <w:rFonts w:ascii="Cambria Math" w:hAnsi="Cambria Math" w:cs="宋体"/>
                      <w:kern w:val="0"/>
                      <w:sz w:val="18"/>
                      <w:szCs w:val="18"/>
                    </w:rPr>
                    <m:t>f</m:t>
                  </m:r>
                </m:e>
                <m:sub>
                  <m:r>
                    <w:rPr>
                      <w:rFonts w:ascii="Cambria Math" w:hAnsi="Cambria Math" w:cs="宋体"/>
                      <w:kern w:val="0"/>
                      <w:sz w:val="18"/>
                      <w:szCs w:val="18"/>
                    </w:rPr>
                    <m:t>s</m:t>
                  </m:r>
                </m:sub>
              </m:sSub>
            </m:oMath>
          </w:p>
        </w:tc>
        <w:tc>
          <w:tcPr>
            <w:tcW w:w="4098" w:type="dxa"/>
            <w:tcBorders>
              <w:top w:val="nil"/>
              <w:left w:val="nil"/>
              <w:bottom w:val="nil"/>
              <w:right w:val="nil"/>
            </w:tcBorders>
          </w:tcPr>
          <w:p w14:paraId="52C418AA" w14:textId="1FD31A5E" w:rsidR="002A01D9" w:rsidRPr="002A01D9" w:rsidRDefault="002A01D9" w:rsidP="00BA5C58">
            <w:pPr>
              <w:widowControl/>
              <w:spacing w:line="270" w:lineRule="atLeast"/>
              <w:ind w:left="210" w:right="210" w:firstLine="360"/>
              <w:jc w:val="center"/>
              <w:rPr>
                <w:rFonts w:ascii="����" w:hAnsi="����" w:cs="宋体" w:hint="eastAsia"/>
                <w:i/>
                <w:kern w:val="0"/>
                <w:sz w:val="18"/>
                <w:szCs w:val="18"/>
              </w:rPr>
            </w:pPr>
            <w:r>
              <w:rPr>
                <w:rFonts w:ascii="����" w:hAnsi="����" w:cs="宋体" w:hint="eastAsia"/>
                <w:kern w:val="0"/>
                <w:sz w:val="18"/>
                <w:szCs w:val="18"/>
              </w:rPr>
              <w:t>1</w:t>
            </w:r>
            <w:r>
              <w:rPr>
                <w:rFonts w:ascii="����" w:hAnsi="����" w:cs="宋体"/>
                <w:kern w:val="0"/>
                <w:sz w:val="18"/>
                <w:szCs w:val="18"/>
              </w:rPr>
              <w:t>0Hz</w:t>
            </w:r>
          </w:p>
        </w:tc>
      </w:tr>
      <w:tr w:rsidR="002A01D9" w:rsidRPr="002A01D9" w14:paraId="1D2278CC" w14:textId="77777777" w:rsidTr="00BA5C58">
        <w:tc>
          <w:tcPr>
            <w:tcW w:w="4208" w:type="dxa"/>
            <w:tcBorders>
              <w:top w:val="nil"/>
              <w:left w:val="nil"/>
              <w:bottom w:val="nil"/>
              <w:right w:val="nil"/>
            </w:tcBorders>
            <w:shd w:val="clear" w:color="auto" w:fill="auto"/>
            <w:tcMar>
              <w:top w:w="0" w:type="dxa"/>
              <w:left w:w="108" w:type="dxa"/>
              <w:bottom w:w="0" w:type="dxa"/>
              <w:right w:w="108" w:type="dxa"/>
            </w:tcMar>
          </w:tcPr>
          <w:p w14:paraId="5558187D" w14:textId="248ABED4" w:rsidR="002A01D9" w:rsidRPr="002A01D9" w:rsidRDefault="002A01D9" w:rsidP="00BA5C58">
            <w:pPr>
              <w:widowControl/>
              <w:spacing w:line="270" w:lineRule="atLeast"/>
              <w:ind w:left="210" w:right="210" w:firstLine="360"/>
              <w:jc w:val="center"/>
              <w:rPr>
                <w:rFonts w:ascii="����" w:hAnsi="����" w:cs="宋体" w:hint="eastAsia"/>
                <w:i/>
                <w:kern w:val="0"/>
                <w:sz w:val="18"/>
                <w:szCs w:val="18"/>
              </w:rPr>
            </w:pPr>
            <w:r>
              <w:rPr>
                <w:rFonts w:ascii="����" w:hAnsi="����" w:cs="宋体" w:hint="eastAsia"/>
                <w:kern w:val="0"/>
                <w:sz w:val="18"/>
                <w:szCs w:val="18"/>
              </w:rPr>
              <w:t>自卷积次数</w:t>
            </w:r>
            <m:oMath>
              <m:sSub>
                <m:sSubPr>
                  <m:ctrlPr>
                    <w:rPr>
                      <w:rFonts w:ascii="Cambria Math" w:hAnsi="Cambria Math" w:cs="宋体"/>
                      <w:i/>
                      <w:kern w:val="0"/>
                      <w:sz w:val="18"/>
                      <w:szCs w:val="18"/>
                    </w:rPr>
                  </m:ctrlPr>
                </m:sSubPr>
                <m:e>
                  <m:r>
                    <w:rPr>
                      <w:rFonts w:ascii="Cambria Math" w:hAnsi="Cambria Math" w:cs="宋体"/>
                      <w:kern w:val="0"/>
                      <w:sz w:val="18"/>
                      <w:szCs w:val="18"/>
                    </w:rPr>
                    <m:t>N</m:t>
                  </m:r>
                </m:e>
                <m:sub>
                  <m:r>
                    <w:rPr>
                      <w:rFonts w:ascii="Cambria Math" w:hAnsi="Cambria Math" w:cs="宋体"/>
                      <w:kern w:val="0"/>
                      <w:sz w:val="18"/>
                      <w:szCs w:val="18"/>
                    </w:rPr>
                    <m:t>c</m:t>
                  </m:r>
                </m:sub>
              </m:sSub>
            </m:oMath>
          </w:p>
        </w:tc>
        <w:tc>
          <w:tcPr>
            <w:tcW w:w="4098" w:type="dxa"/>
            <w:tcBorders>
              <w:top w:val="nil"/>
              <w:left w:val="nil"/>
              <w:bottom w:val="nil"/>
              <w:right w:val="nil"/>
            </w:tcBorders>
          </w:tcPr>
          <w:p w14:paraId="2FB06514" w14:textId="3A24BC32" w:rsidR="002A01D9" w:rsidRPr="002A01D9" w:rsidRDefault="002A01D9" w:rsidP="00BA5C58">
            <w:pPr>
              <w:widowControl/>
              <w:spacing w:line="270" w:lineRule="atLeast"/>
              <w:ind w:left="210" w:right="210" w:firstLine="360"/>
              <w:jc w:val="center"/>
              <w:rPr>
                <w:rFonts w:ascii="����" w:hAnsi="����" w:cs="宋体" w:hint="eastAsia"/>
                <w:kern w:val="0"/>
                <w:sz w:val="18"/>
                <w:szCs w:val="18"/>
              </w:rPr>
            </w:pPr>
            <w:r>
              <w:rPr>
                <w:rFonts w:ascii="����" w:hAnsi="����" w:cs="宋体" w:hint="eastAsia"/>
                <w:kern w:val="0"/>
                <w:sz w:val="18"/>
                <w:szCs w:val="18"/>
              </w:rPr>
              <w:t>7</w:t>
            </w:r>
          </w:p>
        </w:tc>
      </w:tr>
      <w:tr w:rsidR="002A01D9" w:rsidRPr="002A01D9" w14:paraId="0223A74B" w14:textId="77777777" w:rsidTr="002A01D9">
        <w:tc>
          <w:tcPr>
            <w:tcW w:w="4208" w:type="dxa"/>
            <w:tcBorders>
              <w:top w:val="nil"/>
              <w:left w:val="nil"/>
              <w:bottom w:val="nil"/>
              <w:right w:val="nil"/>
            </w:tcBorders>
            <w:shd w:val="clear" w:color="auto" w:fill="auto"/>
            <w:tcMar>
              <w:top w:w="0" w:type="dxa"/>
              <w:left w:w="108" w:type="dxa"/>
              <w:bottom w:w="0" w:type="dxa"/>
              <w:right w:w="108" w:type="dxa"/>
            </w:tcMar>
          </w:tcPr>
          <w:p w14:paraId="4E80FD5B" w14:textId="7AF57A0E" w:rsidR="002A01D9" w:rsidRPr="002A01D9" w:rsidRDefault="002A01D9" w:rsidP="00BA5C58">
            <w:pPr>
              <w:widowControl/>
              <w:spacing w:line="270" w:lineRule="atLeast"/>
              <w:ind w:left="210" w:right="210" w:firstLine="360"/>
              <w:jc w:val="center"/>
              <w:rPr>
                <w:rFonts w:ascii="����" w:hAnsi="����" w:cs="宋体" w:hint="eastAsia"/>
                <w:i/>
                <w:kern w:val="0"/>
                <w:sz w:val="18"/>
                <w:szCs w:val="18"/>
              </w:rPr>
            </w:pPr>
            <w:r>
              <w:rPr>
                <w:rFonts w:ascii="����" w:hAnsi="����" w:cs="宋体" w:hint="eastAsia"/>
                <w:kern w:val="0"/>
                <w:sz w:val="18"/>
                <w:szCs w:val="18"/>
              </w:rPr>
              <w:lastRenderedPageBreak/>
              <w:t>滤波器抽头长度</w:t>
            </w:r>
            <m:oMath>
              <m:sSub>
                <m:sSubPr>
                  <m:ctrlPr>
                    <w:rPr>
                      <w:rFonts w:ascii="Cambria Math" w:hAnsi="Cambria Math" w:cs="宋体"/>
                      <w:i/>
                      <w:kern w:val="0"/>
                      <w:sz w:val="18"/>
                      <w:szCs w:val="18"/>
                    </w:rPr>
                  </m:ctrlPr>
                </m:sSubPr>
                <m:e>
                  <m:r>
                    <w:rPr>
                      <w:rFonts w:ascii="Cambria Math" w:hAnsi="Cambria Math" w:cs="宋体"/>
                      <w:kern w:val="0"/>
                      <w:sz w:val="18"/>
                      <w:szCs w:val="18"/>
                    </w:rPr>
                    <m:t>N</m:t>
                  </m:r>
                </m:e>
                <m:sub>
                  <m:r>
                    <w:rPr>
                      <w:rFonts w:ascii="Cambria Math" w:hAnsi="Cambria Math" w:cs="宋体"/>
                      <w:kern w:val="0"/>
                      <w:sz w:val="18"/>
                      <w:szCs w:val="18"/>
                    </w:rPr>
                    <m:t>f</m:t>
                  </m:r>
                </m:sub>
              </m:sSub>
            </m:oMath>
          </w:p>
        </w:tc>
        <w:tc>
          <w:tcPr>
            <w:tcW w:w="4098" w:type="dxa"/>
            <w:tcBorders>
              <w:top w:val="nil"/>
              <w:left w:val="nil"/>
              <w:bottom w:val="nil"/>
              <w:right w:val="nil"/>
            </w:tcBorders>
          </w:tcPr>
          <w:p w14:paraId="45845E54" w14:textId="797D4614" w:rsidR="002A01D9" w:rsidRPr="002A01D9" w:rsidRDefault="002A01D9" w:rsidP="002A01D9">
            <w:pPr>
              <w:widowControl/>
              <w:spacing w:line="270" w:lineRule="atLeast"/>
              <w:ind w:left="210" w:right="210" w:firstLine="360"/>
              <w:jc w:val="center"/>
              <w:rPr>
                <w:rFonts w:ascii="����" w:hAnsi="����" w:cs="宋体" w:hint="eastAsia"/>
                <w:iCs/>
                <w:kern w:val="0"/>
                <w:sz w:val="18"/>
                <w:szCs w:val="18"/>
              </w:rPr>
            </w:pPr>
            <w:r>
              <w:rPr>
                <w:rFonts w:ascii="����" w:hAnsi="����" w:cs="宋体" w:hint="eastAsia"/>
                <w:iCs/>
                <w:kern w:val="0"/>
                <w:sz w:val="18"/>
                <w:szCs w:val="18"/>
              </w:rPr>
              <w:t>7</w:t>
            </w:r>
            <w:r>
              <w:rPr>
                <w:rFonts w:ascii="����" w:hAnsi="����" w:cs="宋体"/>
                <w:iCs/>
                <w:kern w:val="0"/>
                <w:sz w:val="18"/>
                <w:szCs w:val="18"/>
              </w:rPr>
              <w:t>07</w:t>
            </w:r>
          </w:p>
        </w:tc>
      </w:tr>
      <w:tr w:rsidR="002A01D9" w:rsidRPr="002A01D9" w14:paraId="511595EF" w14:textId="77777777" w:rsidTr="002A01D9">
        <w:tc>
          <w:tcPr>
            <w:tcW w:w="4208" w:type="dxa"/>
            <w:tcBorders>
              <w:top w:val="nil"/>
              <w:left w:val="nil"/>
              <w:bottom w:val="nil"/>
              <w:right w:val="nil"/>
            </w:tcBorders>
            <w:shd w:val="clear" w:color="auto" w:fill="auto"/>
            <w:tcMar>
              <w:top w:w="0" w:type="dxa"/>
              <w:left w:w="108" w:type="dxa"/>
              <w:bottom w:w="0" w:type="dxa"/>
              <w:right w:w="108" w:type="dxa"/>
            </w:tcMar>
          </w:tcPr>
          <w:p w14:paraId="1BAAA6DC" w14:textId="77815ED4" w:rsidR="002A01D9" w:rsidRDefault="002A01D9" w:rsidP="00BA5C58">
            <w:pPr>
              <w:widowControl/>
              <w:spacing w:line="270" w:lineRule="atLeast"/>
              <w:ind w:left="210" w:right="210" w:firstLine="360"/>
              <w:jc w:val="center"/>
              <w:rPr>
                <w:rFonts w:ascii="����" w:hAnsi="����" w:cs="宋体" w:hint="eastAsia"/>
                <w:kern w:val="0"/>
                <w:sz w:val="18"/>
                <w:szCs w:val="18"/>
              </w:rPr>
            </w:pPr>
            <w:r>
              <w:rPr>
                <w:rFonts w:ascii="����" w:hAnsi="����" w:cs="宋体" w:hint="eastAsia"/>
                <w:kern w:val="0"/>
                <w:sz w:val="18"/>
                <w:szCs w:val="18"/>
              </w:rPr>
              <w:t>通带中频率点数</w:t>
            </w:r>
            <m:oMath>
              <m:sSub>
                <m:sSubPr>
                  <m:ctrlPr>
                    <w:rPr>
                      <w:rFonts w:ascii="Cambria Math" w:hAnsi="Cambria Math" w:cs="宋体"/>
                      <w:i/>
                      <w:kern w:val="0"/>
                      <w:sz w:val="18"/>
                      <w:szCs w:val="18"/>
                    </w:rPr>
                  </m:ctrlPr>
                </m:sSubPr>
                <m:e>
                  <m:r>
                    <w:rPr>
                      <w:rFonts w:ascii="Cambria Math" w:hAnsi="Cambria Math" w:cs="宋体"/>
                      <w:kern w:val="0"/>
                      <w:sz w:val="18"/>
                      <w:szCs w:val="18"/>
                    </w:rPr>
                    <m:t>N</m:t>
                  </m:r>
                </m:e>
                <m:sub>
                  <m:r>
                    <w:rPr>
                      <w:rFonts w:ascii="Cambria Math" w:hAnsi="Cambria Math" w:cs="宋体"/>
                      <w:kern w:val="0"/>
                      <w:sz w:val="18"/>
                      <w:szCs w:val="18"/>
                    </w:rPr>
                    <m:t>B</m:t>
                  </m:r>
                </m:sub>
              </m:sSub>
            </m:oMath>
          </w:p>
        </w:tc>
        <w:tc>
          <w:tcPr>
            <w:tcW w:w="4098" w:type="dxa"/>
            <w:tcBorders>
              <w:top w:val="nil"/>
              <w:left w:val="nil"/>
              <w:bottom w:val="nil"/>
              <w:right w:val="nil"/>
            </w:tcBorders>
          </w:tcPr>
          <w:p w14:paraId="7CCFF5CC" w14:textId="0FC52971" w:rsidR="002A01D9" w:rsidRDefault="002A01D9" w:rsidP="002A01D9">
            <w:pPr>
              <w:widowControl/>
              <w:spacing w:line="270" w:lineRule="atLeast"/>
              <w:ind w:left="210" w:right="210" w:firstLine="360"/>
              <w:jc w:val="center"/>
              <w:rPr>
                <w:rFonts w:ascii="����" w:hAnsi="����" w:cs="宋体" w:hint="eastAsia"/>
                <w:iCs/>
                <w:kern w:val="0"/>
                <w:sz w:val="18"/>
                <w:szCs w:val="18"/>
              </w:rPr>
            </w:pPr>
            <w:r>
              <w:rPr>
                <w:rFonts w:ascii="����" w:hAnsi="����" w:cs="宋体" w:hint="eastAsia"/>
                <w:iCs/>
                <w:kern w:val="0"/>
                <w:sz w:val="18"/>
                <w:szCs w:val="18"/>
              </w:rPr>
              <w:t>7</w:t>
            </w:r>
          </w:p>
        </w:tc>
      </w:tr>
      <w:tr w:rsidR="002A01D9" w:rsidRPr="002A01D9" w14:paraId="33999A1A" w14:textId="77777777" w:rsidTr="002A01D9">
        <w:tc>
          <w:tcPr>
            <w:tcW w:w="4208" w:type="dxa"/>
            <w:tcBorders>
              <w:top w:val="nil"/>
              <w:left w:val="nil"/>
              <w:bottom w:val="nil"/>
              <w:right w:val="nil"/>
            </w:tcBorders>
            <w:shd w:val="clear" w:color="auto" w:fill="auto"/>
            <w:tcMar>
              <w:top w:w="0" w:type="dxa"/>
              <w:left w:w="108" w:type="dxa"/>
              <w:bottom w:w="0" w:type="dxa"/>
              <w:right w:w="108" w:type="dxa"/>
            </w:tcMar>
          </w:tcPr>
          <w:p w14:paraId="172B2DA6" w14:textId="680775F4" w:rsidR="002A01D9" w:rsidRDefault="002A01D9" w:rsidP="00BA5C58">
            <w:pPr>
              <w:widowControl/>
              <w:spacing w:line="270" w:lineRule="atLeast"/>
              <w:ind w:left="210" w:right="210" w:firstLine="360"/>
              <w:jc w:val="center"/>
              <w:rPr>
                <w:rFonts w:ascii="����" w:hAnsi="����" w:cs="宋体" w:hint="eastAsia"/>
                <w:kern w:val="0"/>
                <w:sz w:val="18"/>
                <w:szCs w:val="18"/>
              </w:rPr>
            </w:pPr>
            <w:r>
              <w:rPr>
                <w:rFonts w:ascii="����" w:hAnsi="����" w:cs="宋体" w:hint="eastAsia"/>
                <w:kern w:val="0"/>
                <w:sz w:val="18"/>
                <w:szCs w:val="18"/>
              </w:rPr>
              <w:t>低通滤波器截止频率</w:t>
            </w:r>
            <m:oMath>
              <m:r>
                <w:rPr>
                  <w:rFonts w:ascii="Cambria Math" w:hAnsi="Cambria Math" w:cs="宋体"/>
                  <w:kern w:val="0"/>
                  <w:sz w:val="18"/>
                  <w:szCs w:val="18"/>
                </w:rPr>
                <m:t>B</m:t>
              </m:r>
            </m:oMath>
          </w:p>
        </w:tc>
        <w:tc>
          <w:tcPr>
            <w:tcW w:w="4098" w:type="dxa"/>
            <w:tcBorders>
              <w:top w:val="nil"/>
              <w:left w:val="nil"/>
              <w:bottom w:val="nil"/>
              <w:right w:val="nil"/>
            </w:tcBorders>
          </w:tcPr>
          <w:p w14:paraId="6E830667" w14:textId="28D19DE3" w:rsidR="002A01D9" w:rsidRDefault="002A01D9" w:rsidP="002A01D9">
            <w:pPr>
              <w:widowControl/>
              <w:spacing w:line="270" w:lineRule="atLeast"/>
              <w:ind w:left="210" w:right="210" w:firstLine="360"/>
              <w:jc w:val="center"/>
              <w:rPr>
                <w:rFonts w:ascii="����" w:hAnsi="����" w:cs="宋体" w:hint="eastAsia"/>
                <w:iCs/>
                <w:kern w:val="0"/>
                <w:sz w:val="18"/>
                <w:szCs w:val="18"/>
              </w:rPr>
            </w:pPr>
            <w:r>
              <w:rPr>
                <w:rFonts w:ascii="����" w:hAnsi="����" w:cs="宋体" w:hint="eastAsia"/>
                <w:iCs/>
                <w:kern w:val="0"/>
                <w:sz w:val="18"/>
                <w:szCs w:val="18"/>
              </w:rPr>
              <w:t>0</w:t>
            </w:r>
            <w:r>
              <w:rPr>
                <w:rFonts w:ascii="����" w:hAnsi="����" w:cs="宋体"/>
                <w:iCs/>
                <w:kern w:val="0"/>
                <w:sz w:val="18"/>
                <w:szCs w:val="18"/>
              </w:rPr>
              <w:t>.1H</w:t>
            </w:r>
            <w:r>
              <w:rPr>
                <w:rFonts w:ascii="����" w:hAnsi="����" w:cs="宋体" w:hint="eastAsia"/>
                <w:iCs/>
                <w:kern w:val="0"/>
                <w:sz w:val="18"/>
                <w:szCs w:val="18"/>
              </w:rPr>
              <w:t>z</w:t>
            </w:r>
          </w:p>
        </w:tc>
      </w:tr>
      <w:tr w:rsidR="002A01D9" w:rsidRPr="002A01D9" w14:paraId="071F1148" w14:textId="77777777" w:rsidTr="00BA5C58">
        <w:tc>
          <w:tcPr>
            <w:tcW w:w="4208" w:type="dxa"/>
            <w:tcBorders>
              <w:top w:val="nil"/>
              <w:left w:val="nil"/>
              <w:bottom w:val="single" w:sz="12" w:space="0" w:color="008000"/>
              <w:right w:val="nil"/>
            </w:tcBorders>
            <w:shd w:val="clear" w:color="auto" w:fill="auto"/>
            <w:tcMar>
              <w:top w:w="0" w:type="dxa"/>
              <w:left w:w="108" w:type="dxa"/>
              <w:bottom w:w="0" w:type="dxa"/>
              <w:right w:w="108" w:type="dxa"/>
            </w:tcMar>
          </w:tcPr>
          <w:p w14:paraId="2767CA6C" w14:textId="7BB728B4" w:rsidR="002A01D9" w:rsidRPr="002A01D9" w:rsidRDefault="002A01D9" w:rsidP="00BA5C58">
            <w:pPr>
              <w:widowControl/>
              <w:spacing w:line="270" w:lineRule="atLeast"/>
              <w:ind w:left="210" w:right="210" w:firstLine="360"/>
              <w:jc w:val="center"/>
              <w:rPr>
                <w:rFonts w:ascii="����" w:hAnsi="����" w:cs="宋体" w:hint="eastAsia"/>
                <w:i/>
                <w:kern w:val="0"/>
                <w:sz w:val="18"/>
                <w:szCs w:val="18"/>
              </w:rPr>
            </w:pPr>
            <w:r>
              <w:rPr>
                <w:rFonts w:ascii="����" w:hAnsi="����" w:cs="宋体" w:hint="eastAsia"/>
                <w:kern w:val="0"/>
                <w:sz w:val="18"/>
                <w:szCs w:val="18"/>
              </w:rPr>
              <w:t>滤波器时间长度</w:t>
            </w:r>
            <m:oMath>
              <m:sSub>
                <m:sSubPr>
                  <m:ctrlPr>
                    <w:rPr>
                      <w:rFonts w:ascii="Cambria Math" w:hAnsi="Cambria Math" w:cs="宋体"/>
                      <w:i/>
                      <w:kern w:val="0"/>
                      <w:sz w:val="18"/>
                      <w:szCs w:val="18"/>
                    </w:rPr>
                  </m:ctrlPr>
                </m:sSubPr>
                <m:e>
                  <m:r>
                    <w:rPr>
                      <w:rFonts w:ascii="Cambria Math" w:hAnsi="Cambria Math" w:cs="宋体"/>
                      <w:kern w:val="0"/>
                      <w:sz w:val="18"/>
                      <w:szCs w:val="18"/>
                    </w:rPr>
                    <m:t>T</m:t>
                  </m:r>
                </m:e>
                <m:sub>
                  <m:r>
                    <w:rPr>
                      <w:rFonts w:ascii="Cambria Math" w:hAnsi="Cambria Math" w:cs="宋体"/>
                      <w:kern w:val="0"/>
                      <w:sz w:val="18"/>
                      <w:szCs w:val="18"/>
                    </w:rPr>
                    <m:t>f</m:t>
                  </m:r>
                </m:sub>
              </m:sSub>
            </m:oMath>
          </w:p>
        </w:tc>
        <w:tc>
          <w:tcPr>
            <w:tcW w:w="4098" w:type="dxa"/>
            <w:tcBorders>
              <w:top w:val="nil"/>
              <w:left w:val="nil"/>
              <w:bottom w:val="single" w:sz="12" w:space="0" w:color="008000"/>
              <w:right w:val="nil"/>
            </w:tcBorders>
          </w:tcPr>
          <w:p w14:paraId="53CD5412" w14:textId="3F596E94" w:rsidR="002A01D9" w:rsidRDefault="002A01D9" w:rsidP="002A01D9">
            <w:pPr>
              <w:widowControl/>
              <w:spacing w:line="270" w:lineRule="atLeast"/>
              <w:ind w:left="210" w:right="210" w:firstLine="360"/>
              <w:jc w:val="center"/>
              <w:rPr>
                <w:rFonts w:ascii="����" w:hAnsi="����" w:cs="宋体" w:hint="eastAsia"/>
                <w:iCs/>
                <w:kern w:val="0"/>
                <w:sz w:val="18"/>
                <w:szCs w:val="18"/>
              </w:rPr>
            </w:pPr>
            <w:r>
              <w:rPr>
                <w:rFonts w:ascii="����" w:hAnsi="����" w:cs="宋体" w:hint="eastAsia"/>
                <w:iCs/>
                <w:kern w:val="0"/>
                <w:sz w:val="18"/>
                <w:szCs w:val="18"/>
              </w:rPr>
              <w:t>7</w:t>
            </w:r>
            <w:r>
              <w:rPr>
                <w:rFonts w:ascii="����" w:hAnsi="����" w:cs="宋体"/>
                <w:iCs/>
                <w:kern w:val="0"/>
                <w:sz w:val="18"/>
                <w:szCs w:val="18"/>
              </w:rPr>
              <w:t>0.1s</w:t>
            </w:r>
          </w:p>
        </w:tc>
      </w:tr>
    </w:tbl>
    <w:p w14:paraId="728BE1FB" w14:textId="404969F6" w:rsidR="002A01D9" w:rsidRDefault="002A01D9" w:rsidP="00F20627">
      <w:pPr>
        <w:ind w:firstLine="420"/>
      </w:pPr>
    </w:p>
    <w:p w14:paraId="5B72CECB" w14:textId="1DA4C598" w:rsidR="00F20627" w:rsidRDefault="00F20627" w:rsidP="00F20627">
      <w:pPr>
        <w:ind w:firstLine="420"/>
      </w:pPr>
      <w:r w:rsidRPr="00F20627">
        <w:rPr>
          <w:rFonts w:hint="eastAsia"/>
        </w:rPr>
        <w:t>构造</w:t>
      </w:r>
      <w:r w:rsidRPr="00F20627">
        <w:t>CRN</w:t>
      </w:r>
      <w:r w:rsidRPr="00F20627">
        <w:t>滤波器的矩形窗函数单边带宽为</w:t>
      </w:r>
      <m:oMath>
        <m:sSub>
          <m:sSubPr>
            <m:ctrlPr>
              <w:rPr>
                <w:rFonts w:ascii="Cambria Math" w:hAnsi="Cambria Math"/>
                <w:i/>
              </w:rPr>
            </m:ctrlPr>
          </m:sSubPr>
          <m:e>
            <m:r>
              <w:rPr>
                <w:rFonts w:ascii="Cambria Math" w:hAnsi="Cambria Math"/>
              </w:rPr>
              <m:t>N</m:t>
            </m:r>
          </m:e>
          <m:sub>
            <m:r>
              <w:rPr>
                <w:rFonts w:ascii="Cambria Math" w:hAnsi="Cambria Math"/>
              </w:rPr>
              <m:t>B</m:t>
            </m:r>
          </m:sub>
        </m:sSub>
        <m:r>
          <m:rPr>
            <m:lit/>
          </m:rP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oMath>
      <w:r w:rsidRPr="00F20627">
        <w:t>且振幅为</w:t>
      </w:r>
      <w:r w:rsidRPr="00F20627">
        <w:t>1</w:t>
      </w:r>
      <w:r w:rsidRPr="00F20627">
        <w:t>。在离散傅里叶变化中，时间域的矩形窗函数对应着频率域的</w:t>
      </w:r>
      <m:oMath>
        <m:r>
          <w:rPr>
            <w:rFonts w:ascii="Cambria Math" w:hAnsi="Cambria Math"/>
          </w:rPr>
          <m:t>sinx</m:t>
        </m:r>
        <m:r>
          <m:rPr>
            <m:lit/>
          </m:rPr>
          <w:rPr>
            <w:rFonts w:ascii="Cambria Math" w:hAnsi="Cambria Math"/>
          </w:rPr>
          <m:t>/</m:t>
        </m:r>
        <m:r>
          <w:rPr>
            <w:rFonts w:ascii="Cambria Math" w:hAnsi="Cambria Math"/>
          </w:rPr>
          <m:t>siny</m:t>
        </m:r>
      </m:oMath>
      <w:r w:rsidRPr="00F20627">
        <w:t>形式函数，因此</w:t>
      </w:r>
      <w:r w:rsidRPr="00F20627">
        <w:t>CRN</w:t>
      </w:r>
      <w:r w:rsidRPr="00F20627">
        <w:t>滤波器的频率响应为</w:t>
      </w:r>
    </w:p>
    <w:p w14:paraId="553D2B9D" w14:textId="647AD3BB" w:rsidR="00F20627" w:rsidRDefault="00F20627" w:rsidP="00F20627">
      <w:pPr>
        <w:pStyle w:val="AMDisplayEquation"/>
      </w:pPr>
      <w:r>
        <w:tab/>
      </w:r>
      <w:r w:rsidRPr="00F20627">
        <w:rPr>
          <w:position w:val="-28"/>
        </w:rPr>
        <w:object w:dxaOrig="4068" w:dyaOrig="679" w14:anchorId="2FEC0955">
          <v:shape id="_x0000_i1048" type="#_x0000_t75" style="width:203.45pt;height:34.35pt" o:ole="">
            <v:imagedata r:id="rId61" o:title=""/>
          </v:shape>
          <o:OLEObject Type="Embed" ProgID="Equation.AxMath" ShapeID="_x0000_i1048" DrawAspect="Content" ObjectID="_1694342245" r:id="rId62"/>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114" w:name="ZEqnNum599045"/>
      <w:r>
        <w:instrText>(</w:instrText>
      </w:r>
      <w:r w:rsidR="00D67130">
        <w:fldChar w:fldCharType="begin"/>
      </w:r>
      <w:r w:rsidR="00D67130">
        <w:instrText xml:space="preserve"> SEQ AMEqn \c \* Arabic \* MERGEFORMAT </w:instrText>
      </w:r>
      <w:r w:rsidR="00D67130">
        <w:fldChar w:fldCharType="separate"/>
      </w:r>
      <w:r w:rsidR="00293D71">
        <w:rPr>
          <w:noProof/>
        </w:rPr>
        <w:instrText>24</w:instrText>
      </w:r>
      <w:r w:rsidR="00D67130">
        <w:rPr>
          <w:noProof/>
        </w:rPr>
        <w:fldChar w:fldCharType="end"/>
      </w:r>
      <w:r>
        <w:instrText>)</w:instrText>
      </w:r>
      <w:bookmarkEnd w:id="1114"/>
      <w:r>
        <w:fldChar w:fldCharType="end"/>
      </w:r>
    </w:p>
    <w:p w14:paraId="3355557E" w14:textId="208EC739" w:rsidR="00F20627" w:rsidRDefault="00F20627" w:rsidP="00F20627">
      <w:pPr>
        <w:ind w:firstLine="420"/>
      </w:pPr>
      <w:r w:rsidRPr="00F20627">
        <w:rPr>
          <w:rFonts w:hint="eastAsia"/>
        </w:rPr>
        <w:t>上式</w:t>
      </w:r>
      <w:r>
        <w:fldChar w:fldCharType="begin"/>
      </w:r>
      <w:r>
        <w:instrText xml:space="preserve"> GOTOBUTTON ZEqnNum599045  \* MERGEFORMAT </w:instrText>
      </w:r>
      <w:r w:rsidR="00D67130">
        <w:fldChar w:fldCharType="begin"/>
      </w:r>
      <w:r w:rsidR="00D67130">
        <w:instrText xml:space="preserve"> REF ZEqnNum599045 \* Charformat \! \* MERGEFORMAT </w:instrText>
      </w:r>
      <w:r w:rsidR="00D67130">
        <w:fldChar w:fldCharType="separate"/>
      </w:r>
      <w:r w:rsidR="00293D71">
        <w:instrText>(24)</w:instrText>
      </w:r>
      <w:r w:rsidR="00D67130">
        <w:fldChar w:fldCharType="end"/>
      </w:r>
      <w:r>
        <w:fldChar w:fldCharType="end"/>
      </w:r>
      <w:r w:rsidRPr="00F20627">
        <w:t>的离散</w:t>
      </w:r>
      <w:proofErr w:type="gramStart"/>
      <w:r w:rsidRPr="00F20627">
        <w:t>傅里叶反变换</w:t>
      </w:r>
      <w:proofErr w:type="gramEnd"/>
      <w:r w:rsidRPr="00F20627">
        <w:t>即为</w:t>
      </w:r>
      <w:r w:rsidRPr="00F20627">
        <w:t>CRN</w:t>
      </w:r>
      <w:r w:rsidRPr="00F20627">
        <w:t>低通滤波器抽头系数，由于</w:t>
      </w:r>
      <m:oMath>
        <m:sSub>
          <m:sSubPr>
            <m:ctrlPr>
              <w:rPr>
                <w:rFonts w:ascii="Cambria Math" w:hAnsi="Cambria Math"/>
                <w:i/>
              </w:rPr>
            </m:ctrlPr>
          </m:sSubPr>
          <m:e>
            <m:r>
              <w:rPr>
                <w:rFonts w:ascii="Cambria Math" w:hAnsi="Cambria Math"/>
              </w:rPr>
              <m:t>H</m:t>
            </m:r>
          </m:e>
          <m:sub>
            <m:r>
              <w:rPr>
                <w:rFonts w:ascii="Cambria Math" w:hAnsi="Cambria Math"/>
              </w:rPr>
              <m:t>k</m:t>
            </m:r>
          </m:sub>
        </m:sSub>
      </m:oMath>
      <w:r w:rsidRPr="00F20627">
        <w:t>是偶函数，则：</w:t>
      </w:r>
    </w:p>
    <w:p w14:paraId="5A98B31D" w14:textId="694953CA" w:rsidR="00F20627" w:rsidRDefault="00F20627" w:rsidP="00F20627">
      <w:pPr>
        <w:pStyle w:val="AMDisplayEquation"/>
      </w:pPr>
      <w:r>
        <w:tab/>
      </w:r>
      <w:r w:rsidRPr="00F20627">
        <w:rPr>
          <w:position w:val="-28"/>
        </w:rPr>
        <w:object w:dxaOrig="3522" w:dyaOrig="679" w14:anchorId="362E3E3D">
          <v:shape id="_x0000_i1049" type="#_x0000_t75" style="width:176.2pt;height:34.35pt" o:ole="">
            <v:imagedata r:id="rId63" o:title=""/>
          </v:shape>
          <o:OLEObject Type="Embed" ProgID="Equation.AxMath" ShapeID="_x0000_i1049" DrawAspect="Content" ObjectID="_1694342246" r:id="rId64"/>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D67130">
        <w:fldChar w:fldCharType="begin"/>
      </w:r>
      <w:r w:rsidR="00D67130">
        <w:instrText xml:space="preserve"> SEQ AMEqn \c \* Arabic \* MERGEFORMAT </w:instrText>
      </w:r>
      <w:r w:rsidR="00D67130">
        <w:fldChar w:fldCharType="separate"/>
      </w:r>
      <w:r w:rsidR="00293D71">
        <w:rPr>
          <w:noProof/>
        </w:rPr>
        <w:instrText>25</w:instrText>
      </w:r>
      <w:r w:rsidR="00D67130">
        <w:rPr>
          <w:noProof/>
        </w:rPr>
        <w:fldChar w:fldCharType="end"/>
      </w:r>
      <w:r>
        <w:instrText>)</w:instrText>
      </w:r>
      <w:r>
        <w:fldChar w:fldCharType="end"/>
      </w:r>
    </w:p>
    <w:p w14:paraId="530BAB0F" w14:textId="7600DF21" w:rsidR="00F20627" w:rsidRDefault="00F20627" w:rsidP="00F20627">
      <w:pPr>
        <w:ind w:firstLine="420"/>
      </w:pPr>
      <w:r w:rsidRPr="00F20627">
        <w:rPr>
          <w:rFonts w:hint="eastAsia"/>
        </w:rPr>
        <w:t>又根据离散傅里叶变换的导数性质，可得</w:t>
      </w:r>
      <w:r w:rsidRPr="00F20627">
        <w:t>CRN</w:t>
      </w:r>
      <w:r w:rsidRPr="00F20627">
        <w:t>一阶微分器与二阶微分器为：</w:t>
      </w:r>
    </w:p>
    <w:p w14:paraId="1A7CE8AE" w14:textId="149E5631" w:rsidR="00F20627" w:rsidRDefault="00F20627" w:rsidP="00F20627">
      <w:pPr>
        <w:pStyle w:val="AMDisplayEquation"/>
      </w:pPr>
      <w:r>
        <w:tab/>
      </w:r>
      <w:r w:rsidRPr="00F20627">
        <w:rPr>
          <w:position w:val="-28"/>
        </w:rPr>
        <w:object w:dxaOrig="4072" w:dyaOrig="679" w14:anchorId="4E80B8CC">
          <v:shape id="_x0000_i1050" type="#_x0000_t75" style="width:203.45pt;height:34.35pt" o:ole="">
            <v:imagedata r:id="rId65" o:title=""/>
          </v:shape>
          <o:OLEObject Type="Embed" ProgID="Equation.AxMath" ShapeID="_x0000_i1050" DrawAspect="Content" ObjectID="_1694342247" r:id="rId6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D67130">
        <w:fldChar w:fldCharType="begin"/>
      </w:r>
      <w:r w:rsidR="00D67130">
        <w:instrText xml:space="preserve"> SEQ AMEqn \c \* Arabic \* MERGEFORMAT </w:instrText>
      </w:r>
      <w:r w:rsidR="00D67130">
        <w:fldChar w:fldCharType="separate"/>
      </w:r>
      <w:r w:rsidR="00293D71">
        <w:rPr>
          <w:noProof/>
        </w:rPr>
        <w:instrText>26</w:instrText>
      </w:r>
      <w:r w:rsidR="00D67130">
        <w:rPr>
          <w:noProof/>
        </w:rPr>
        <w:fldChar w:fldCharType="end"/>
      </w:r>
      <w:r>
        <w:instrText>)</w:instrText>
      </w:r>
      <w:r>
        <w:fldChar w:fldCharType="end"/>
      </w:r>
    </w:p>
    <w:p w14:paraId="7480F260" w14:textId="5C1414FE" w:rsidR="00F20627" w:rsidRDefault="00F20627" w:rsidP="00F20627">
      <w:pPr>
        <w:pStyle w:val="AMDisplayEquation"/>
      </w:pPr>
      <w:r>
        <w:tab/>
      </w:r>
      <w:r w:rsidRPr="00F20627">
        <w:rPr>
          <w:position w:val="-28"/>
        </w:rPr>
        <w:object w:dxaOrig="4404" w:dyaOrig="679" w14:anchorId="33ED404A">
          <v:shape id="_x0000_i1051" type="#_x0000_t75" style="width:220.35pt;height:34.35pt" o:ole="">
            <v:imagedata r:id="rId67" o:title=""/>
          </v:shape>
          <o:OLEObject Type="Embed" ProgID="Equation.AxMath" ShapeID="_x0000_i1051" DrawAspect="Content" ObjectID="_1694342248" r:id="rId6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D67130">
        <w:fldChar w:fldCharType="begin"/>
      </w:r>
      <w:r w:rsidR="00D67130">
        <w:instrText xml:space="preserve"> SEQ AMEqn \c \* Arabic \* MERGEFORMAT </w:instrText>
      </w:r>
      <w:r w:rsidR="00D67130">
        <w:fldChar w:fldCharType="separate"/>
      </w:r>
      <w:r w:rsidR="00293D71">
        <w:rPr>
          <w:noProof/>
        </w:rPr>
        <w:instrText>27</w:instrText>
      </w:r>
      <w:r w:rsidR="00D67130">
        <w:rPr>
          <w:noProof/>
        </w:rPr>
        <w:fldChar w:fldCharType="end"/>
      </w:r>
      <w:r>
        <w:instrText>)</w:instrText>
      </w:r>
      <w:r>
        <w:fldChar w:fldCharType="end"/>
      </w:r>
    </w:p>
    <w:p w14:paraId="6E19C005" w14:textId="4A8F95F0" w:rsidR="00F20627" w:rsidRDefault="00F20627" w:rsidP="00732C10">
      <w:pPr>
        <w:ind w:firstLine="420"/>
      </w:pPr>
      <w:r w:rsidRPr="00F20627">
        <w:t>FIR</w:t>
      </w:r>
      <w:r w:rsidRPr="00F20627">
        <w:t>低通滤波表示为以下卷积形式：</w:t>
      </w:r>
    </w:p>
    <w:p w14:paraId="0177F913" w14:textId="09CF058F" w:rsidR="00F20627" w:rsidRDefault="006472CD" w:rsidP="006472CD">
      <w:pPr>
        <w:pStyle w:val="AMDisplayEquation"/>
      </w:pPr>
      <w:r>
        <w:tab/>
      </w:r>
      <w:r w:rsidRPr="006472CD">
        <w:rPr>
          <w:position w:val="-28"/>
        </w:rPr>
        <w:object w:dxaOrig="1695" w:dyaOrig="679" w14:anchorId="6760DB6A">
          <v:shape id="_x0000_i1052" type="#_x0000_t75" style="width:84.55pt;height:34.35pt" o:ole="">
            <v:imagedata r:id="rId69" o:title=""/>
          </v:shape>
          <o:OLEObject Type="Embed" ProgID="Equation.AxMath" ShapeID="_x0000_i1052" DrawAspect="Content" ObjectID="_1694342249" r:id="rId7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D67130">
        <w:fldChar w:fldCharType="begin"/>
      </w:r>
      <w:r w:rsidR="00D67130">
        <w:instrText xml:space="preserve"> SEQ AMEqn \c \* </w:instrText>
      </w:r>
      <w:r w:rsidR="00D67130">
        <w:instrText xml:space="preserve">Arabic \* MERGEFORMAT </w:instrText>
      </w:r>
      <w:r w:rsidR="00D67130">
        <w:fldChar w:fldCharType="separate"/>
      </w:r>
      <w:r w:rsidR="00293D71">
        <w:rPr>
          <w:noProof/>
        </w:rPr>
        <w:instrText>28</w:instrText>
      </w:r>
      <w:r w:rsidR="00D67130">
        <w:rPr>
          <w:noProof/>
        </w:rPr>
        <w:fldChar w:fldCharType="end"/>
      </w:r>
      <w:r>
        <w:instrText>)</w:instrText>
      </w:r>
      <w:r>
        <w:fldChar w:fldCharType="end"/>
      </w:r>
    </w:p>
    <w:p w14:paraId="2185C10F" w14:textId="31C62C8B" w:rsidR="006472CD" w:rsidRDefault="006472CD" w:rsidP="006472CD">
      <w:pPr>
        <w:pStyle w:val="AMDisplayEquation"/>
      </w:pPr>
      <w:r>
        <w:tab/>
      </w:r>
      <w:r w:rsidRPr="006472CD">
        <w:rPr>
          <w:position w:val="-28"/>
        </w:rPr>
        <w:object w:dxaOrig="1600" w:dyaOrig="679" w14:anchorId="4C462D77">
          <v:shape id="_x0000_i1053" type="#_x0000_t75" style="width:79.65pt;height:34.35pt" o:ole="">
            <v:imagedata r:id="rId71" o:title=""/>
          </v:shape>
          <o:OLEObject Type="Embed" ProgID="Equation.AxMath" ShapeID="_x0000_i1053" DrawAspect="Content" ObjectID="_1694342250" r:id="rId7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D67130">
        <w:fldChar w:fldCharType="begin"/>
      </w:r>
      <w:r w:rsidR="00D67130">
        <w:instrText xml:space="preserve"> SEQ AMEqn \c \* Arabic \* MERGEFORMAT </w:instrText>
      </w:r>
      <w:r w:rsidR="00D67130">
        <w:fldChar w:fldCharType="separate"/>
      </w:r>
      <w:r w:rsidR="00293D71">
        <w:rPr>
          <w:noProof/>
        </w:rPr>
        <w:instrText>29</w:instrText>
      </w:r>
      <w:r w:rsidR="00D67130">
        <w:rPr>
          <w:noProof/>
        </w:rPr>
        <w:fldChar w:fldCharType="end"/>
      </w:r>
      <w:r>
        <w:instrText>)</w:instrText>
      </w:r>
      <w:r>
        <w:fldChar w:fldCharType="end"/>
      </w:r>
    </w:p>
    <w:p w14:paraId="474019D6" w14:textId="789C5A92" w:rsidR="006472CD" w:rsidRDefault="006472CD" w:rsidP="006472CD">
      <w:pPr>
        <w:pStyle w:val="AMDisplayEquation"/>
      </w:pPr>
      <w:r>
        <w:tab/>
      </w:r>
      <w:r w:rsidRPr="006472CD">
        <w:rPr>
          <w:position w:val="-28"/>
        </w:rPr>
        <w:object w:dxaOrig="1692" w:dyaOrig="679" w14:anchorId="4B82D2AE">
          <v:shape id="_x0000_i1054" type="#_x0000_t75" style="width:84.55pt;height:34.35pt" o:ole="">
            <v:imagedata r:id="rId73" o:title=""/>
          </v:shape>
          <o:OLEObject Type="Embed" ProgID="Equation.AxMath" ShapeID="_x0000_i1054" DrawAspect="Content" ObjectID="_1694342251" r:id="rId74"/>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D67130">
        <w:fldChar w:fldCharType="begin"/>
      </w:r>
      <w:r w:rsidR="00D67130">
        <w:instrText xml:space="preserve"> SEQ AMEqn \c \* Arabic \* MERGEFORMAT </w:instrText>
      </w:r>
      <w:r w:rsidR="00D67130">
        <w:fldChar w:fldCharType="separate"/>
      </w:r>
      <w:r w:rsidR="00293D71">
        <w:rPr>
          <w:noProof/>
        </w:rPr>
        <w:instrText>30</w:instrText>
      </w:r>
      <w:r w:rsidR="00D67130">
        <w:rPr>
          <w:noProof/>
        </w:rPr>
        <w:fldChar w:fldCharType="end"/>
      </w:r>
      <w:r>
        <w:instrText>)</w:instrText>
      </w:r>
      <w:r>
        <w:fldChar w:fldCharType="end"/>
      </w:r>
    </w:p>
    <w:p w14:paraId="5AEDF80D" w14:textId="2AAE8BAD" w:rsidR="006472CD" w:rsidRDefault="006472CD" w:rsidP="00732C10">
      <w:pPr>
        <w:ind w:firstLine="42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h</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m:t>
                </m:r>
              </m:sub>
            </m:sSub>
            <m:r>
              <w:rPr>
                <w:rFonts w:ascii="Cambria Math" w:hAnsi="Cambria Math"/>
              </w:rPr>
              <m:t>-1</m:t>
            </m:r>
          </m:e>
        </m:d>
        <m:r>
          <m:rPr>
            <m:lit/>
          </m:rPr>
          <w:rPr>
            <w:rFonts w:ascii="Cambria Math" w:hAnsi="Cambria Math"/>
          </w:rPr>
          <m:t>/</m:t>
        </m:r>
        <m:r>
          <w:rPr>
            <w:rFonts w:ascii="Cambria Math" w:hAnsi="Cambria Math"/>
          </w:rPr>
          <m:t>2</m:t>
        </m:r>
      </m:oMath>
      <w:r>
        <w:t>，</w:t>
      </w:r>
      <m:oMath>
        <m:r>
          <w:rPr>
            <w:rFonts w:ascii="Cambria Math" w:hAnsi="Cambria Math"/>
          </w:rPr>
          <m:t>i</m:t>
        </m:r>
      </m:oMath>
      <w:r>
        <w:t>表示滤波器抽头与原始星间距卷积后的输出索引，</w:t>
      </w:r>
      <m:oMath>
        <m:r>
          <w:rPr>
            <w:rFonts w:ascii="Cambria Math" w:hAnsi="Cambria Math"/>
          </w:rPr>
          <m:t>i=0~</m:t>
        </m:r>
        <m:sSub>
          <m:sSubPr>
            <m:ctrlPr>
              <w:rPr>
                <w:rFonts w:ascii="Cambria Math" w:hAnsi="Cambria Math"/>
                <w:i/>
              </w:rPr>
            </m:ctrlPr>
          </m:sSubPr>
          <m:e>
            <m:r>
              <w:rPr>
                <w:rFonts w:ascii="Cambria Math" w:hAnsi="Cambria Math"/>
              </w:rPr>
              <m:t>N</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rho</m:t>
            </m:r>
          </m:sub>
        </m:sSub>
      </m:oMath>
      <w:r>
        <w:t>，</w:t>
      </w:r>
      <m:oMath>
        <m:sSub>
          <m:sSubPr>
            <m:ctrlPr>
              <w:rPr>
                <w:rFonts w:ascii="Cambria Math" w:hAnsi="Cambria Math"/>
                <w:i/>
              </w:rPr>
            </m:ctrlPr>
          </m:sSubPr>
          <m:e>
            <m:r>
              <w:rPr>
                <w:rFonts w:ascii="Cambria Math" w:hAnsi="Cambria Math"/>
              </w:rPr>
              <m:t>N</m:t>
            </m:r>
          </m:e>
          <m:sub>
            <m:r>
              <m:rPr>
                <m:sty m:val="p"/>
              </m:rPr>
              <w:rPr>
                <w:rFonts w:ascii="Cambria Math" w:hAnsi="Cambria Math"/>
              </w:rPr>
              <m:t>ρ</m:t>
            </m:r>
          </m:sub>
        </m:sSub>
      </m:oMath>
      <w:r>
        <w:t>即为原始信号长度，</w:t>
      </w:r>
      <m:oMath>
        <m:sSup>
          <m:sSupPr>
            <m:ctrlPr>
              <w:rPr>
                <w:rFonts w:ascii="Cambria Math" w:hAnsi="Cambria Math"/>
                <w:i/>
              </w:rPr>
            </m:ctrlPr>
          </m:sSupPr>
          <m:e>
            <m:r>
              <m:rPr>
                <m:sty m:val="p"/>
              </m:rPr>
              <w:rPr>
                <w:rFonts w:ascii="Cambria Math" w:hAnsi="Cambria Math"/>
              </w:rPr>
              <m:t>ρ</m:t>
            </m:r>
            <m:ctrlPr>
              <w:rPr>
                <w:rFonts w:ascii="Cambria Math" w:hAnsi="Cambria Math"/>
              </w:rPr>
            </m:ctrlPr>
          </m:e>
          <m:sup>
            <m:r>
              <w:rPr>
                <w:rFonts w:ascii="Cambria Math" w:hAnsi="Cambria Math"/>
              </w:rPr>
              <m:t>'</m:t>
            </m:r>
          </m:sup>
        </m:sSup>
      </m:oMath>
      <w:r>
        <w:t>表示滤波前的原始星间距，</w:t>
      </w:r>
      <m:oMath>
        <m:r>
          <w:rPr>
            <w:rFonts w:ascii="Cambria Math" w:hAnsi="Cambria Math"/>
          </w:rPr>
          <m:t>ρ, </m:t>
        </m:r>
        <m:acc>
          <m:accPr>
            <m:chr m:val="̇"/>
            <m:ctrlPr>
              <w:rPr>
                <w:rFonts w:ascii="Cambria Math" w:hAnsi="Cambria Math"/>
              </w:rPr>
            </m:ctrlPr>
          </m:accPr>
          <m:e>
            <m:r>
              <m:rPr>
                <m:sty m:val="p"/>
              </m:rPr>
              <w:rPr>
                <w:rFonts w:ascii="Cambria Math" w:hAnsi="Cambria Math"/>
              </w:rPr>
              <m:t>ρ</m:t>
            </m:r>
          </m:e>
        </m:acc>
        <m:r>
          <w:rPr>
            <w:rFonts w:ascii="Cambria Math" w:hAnsi="Cambria Math"/>
          </w:rPr>
          <m:t>, </m:t>
        </m:r>
        <m:acc>
          <m:accPr>
            <m:chr m:val="̈"/>
            <m:ctrlPr>
              <w:rPr>
                <w:rFonts w:ascii="Cambria Math" w:hAnsi="Cambria Math"/>
              </w:rPr>
            </m:ctrlPr>
          </m:accPr>
          <m:e>
            <m:r>
              <m:rPr>
                <m:sty m:val="p"/>
              </m:rPr>
              <w:rPr>
                <w:rFonts w:ascii="Cambria Math" w:hAnsi="Cambria Math"/>
              </w:rPr>
              <m:t>ρ</m:t>
            </m:r>
          </m:e>
        </m:acc>
      </m:oMath>
      <w:r>
        <w:t>表示滤波后的星间距、星间变率与星间加速度。</w:t>
      </w:r>
    </w:p>
    <w:p w14:paraId="2D686B12" w14:textId="335F33FD" w:rsidR="006472CD" w:rsidDel="00B40B3E" w:rsidRDefault="006472CD" w:rsidP="00732C10">
      <w:pPr>
        <w:ind w:firstLine="420"/>
        <w:rPr>
          <w:del w:id="1115" w:author="L Reuben" w:date="2021-02-19T18:59:00Z"/>
        </w:rPr>
      </w:pPr>
      <w:r>
        <w:t>经过上述流程后，将处理结果与</w:t>
      </w:r>
      <w:r>
        <w:t>JPL</w:t>
      </w:r>
      <w:r>
        <w:t>发布的</w:t>
      </w:r>
      <w:r>
        <w:t>KBR1B</w:t>
      </w:r>
      <w:r>
        <w:t>数据进行对比。在下</w:t>
      </w:r>
      <w:r w:rsidR="00F466C4">
        <w:fldChar w:fldCharType="begin"/>
      </w:r>
      <w:r w:rsidR="00F466C4">
        <w:instrText xml:space="preserve"> REF _Ref61293959 \h </w:instrText>
      </w:r>
      <w:r w:rsidR="00732C10">
        <w:instrText xml:space="preserve"> \* MERGEFORMAT </w:instrText>
      </w:r>
      <w:r w:rsidR="00F466C4">
        <w:fldChar w:fldCharType="separate"/>
      </w:r>
      <w:ins w:id="1116" w:author="L Reuben" w:date="2021-02-19T16:32:00Z">
        <w:r w:rsidR="00293D71">
          <w:t>图</w:t>
        </w:r>
        <w:r w:rsidR="00293D71">
          <w:t xml:space="preserve"> </w:t>
        </w:r>
        <w:r w:rsidR="00293D71">
          <w:rPr>
            <w:noProof/>
          </w:rPr>
          <w:t>5</w:t>
        </w:r>
      </w:ins>
      <w:del w:id="1117" w:author="L Reuben" w:date="2021-02-19T10:15:00Z">
        <w:r w:rsidR="008A5B02" w:rsidDel="00740635">
          <w:delText>图</w:delText>
        </w:r>
        <w:r w:rsidR="008A5B02" w:rsidDel="00740635">
          <w:delText xml:space="preserve"> </w:delText>
        </w:r>
        <w:r w:rsidR="008A5B02" w:rsidDel="00740635">
          <w:rPr>
            <w:noProof/>
          </w:rPr>
          <w:delText>5</w:delText>
        </w:r>
      </w:del>
      <w:r w:rsidR="00F466C4">
        <w:fldChar w:fldCharType="end"/>
      </w:r>
      <w:r w:rsidR="0018550F">
        <w:rPr>
          <w:rFonts w:hint="eastAsia"/>
        </w:rPr>
        <w:t>，</w:t>
      </w:r>
      <w:r w:rsidR="00740490">
        <w:fldChar w:fldCharType="begin"/>
      </w:r>
      <w:r w:rsidR="00740490">
        <w:instrText xml:space="preserve"> REF _Ref62673907 \h </w:instrText>
      </w:r>
      <w:r w:rsidR="00732C10">
        <w:instrText xml:space="preserve"> \* MERGEFORMAT </w:instrText>
      </w:r>
      <w:r w:rsidR="00740490">
        <w:fldChar w:fldCharType="separate"/>
      </w:r>
      <w:ins w:id="1118" w:author="L Reuben" w:date="2021-02-19T16:32:00Z">
        <w:r w:rsidR="00293D71">
          <w:t>图</w:t>
        </w:r>
        <w:r w:rsidR="00293D71">
          <w:t xml:space="preserve"> </w:t>
        </w:r>
        <w:r w:rsidR="00293D71">
          <w:rPr>
            <w:noProof/>
          </w:rPr>
          <w:t>6</w:t>
        </w:r>
      </w:ins>
      <w:del w:id="1119" w:author="L Reuben" w:date="2021-02-19T10:15:00Z">
        <w:r w:rsidR="008A5B02" w:rsidDel="00740635">
          <w:delText>图</w:delText>
        </w:r>
        <w:r w:rsidR="008A5B02" w:rsidDel="00740635">
          <w:delText xml:space="preserve"> </w:delText>
        </w:r>
        <w:r w:rsidR="008A5B02" w:rsidDel="00740635">
          <w:rPr>
            <w:noProof/>
          </w:rPr>
          <w:delText>6</w:delText>
        </w:r>
      </w:del>
      <w:r w:rsidR="00740490">
        <w:fldChar w:fldCharType="end"/>
      </w:r>
      <w:r w:rsidR="0018550F">
        <w:rPr>
          <w:rFonts w:hint="eastAsia"/>
        </w:rPr>
        <w:t>，</w:t>
      </w:r>
      <w:r w:rsidR="00740490">
        <w:fldChar w:fldCharType="begin"/>
      </w:r>
      <w:r w:rsidR="00740490">
        <w:instrText xml:space="preserve"> REF _Ref62673909 \h </w:instrText>
      </w:r>
      <w:r w:rsidR="00732C10">
        <w:instrText xml:space="preserve"> \* MERGEFORMAT </w:instrText>
      </w:r>
      <w:r w:rsidR="00740490">
        <w:fldChar w:fldCharType="separate"/>
      </w:r>
      <w:ins w:id="1120" w:author="L Reuben" w:date="2021-02-19T16:32:00Z">
        <w:r w:rsidR="00293D71">
          <w:t>图</w:t>
        </w:r>
        <w:r w:rsidR="00293D71">
          <w:t xml:space="preserve"> </w:t>
        </w:r>
        <w:r w:rsidR="00293D71">
          <w:rPr>
            <w:noProof/>
          </w:rPr>
          <w:t>7</w:t>
        </w:r>
      </w:ins>
      <w:del w:id="1121" w:author="L Reuben" w:date="2021-02-19T10:15:00Z">
        <w:r w:rsidR="008A5B02" w:rsidDel="00740635">
          <w:delText>图</w:delText>
        </w:r>
        <w:r w:rsidR="008A5B02" w:rsidDel="00740635">
          <w:delText xml:space="preserve"> </w:delText>
        </w:r>
        <w:r w:rsidR="008A5B02" w:rsidDel="00740635">
          <w:rPr>
            <w:noProof/>
          </w:rPr>
          <w:delText>7</w:delText>
        </w:r>
      </w:del>
      <w:r w:rsidR="00740490">
        <w:fldChar w:fldCharType="end"/>
      </w:r>
      <w:r>
        <w:t>中红色虚线表示</w:t>
      </w:r>
      <w:r>
        <w:t>JPL</w:t>
      </w:r>
      <w:r>
        <w:t>公布的</w:t>
      </w:r>
      <w:r>
        <w:t>KBR1B</w:t>
      </w:r>
      <w:r>
        <w:t>星间距</w:t>
      </w:r>
      <w:r w:rsidR="0018550F">
        <w:rPr>
          <w:rFonts w:hint="eastAsia"/>
        </w:rPr>
        <w:t>、星间变率与星间加速度</w:t>
      </w:r>
      <w:r>
        <w:t>数据，绿色实线表示本次处理结果</w:t>
      </w:r>
      <w:r w:rsidRPr="00A14D8F">
        <w:rPr>
          <w:rFonts w:hint="eastAsia"/>
          <w:color w:val="FF0000"/>
          <w:rPrChange w:id="1122" w:author="Peng Xu" w:date="2021-02-05T20:05:00Z">
            <w:rPr>
              <w:rFonts w:hint="eastAsia"/>
            </w:rPr>
          </w:rPrChange>
        </w:rPr>
        <w:t>命名为</w:t>
      </w:r>
      <w:r w:rsidRPr="00B40B3E">
        <w:rPr>
          <w:strike/>
          <w:color w:val="FF0000"/>
          <w:rPrChange w:id="1123" w:author="L Reuben" w:date="2021-02-19T18:58:00Z">
            <w:rPr/>
          </w:rPrChange>
        </w:rPr>
        <w:t>CAU</w:t>
      </w:r>
      <w:ins w:id="1124" w:author="L Reuben" w:date="2021-02-19T18:58:00Z">
        <w:r w:rsidR="00B40B3E" w:rsidRPr="00B40B3E">
          <w:rPr>
            <w:color w:val="4472C4" w:themeColor="accent1"/>
            <w:rPrChange w:id="1125" w:author="L Reuben" w:date="2021-02-19T18:58:00Z">
              <w:rPr/>
            </w:rPrChange>
          </w:rPr>
          <w:t>UBN</w:t>
        </w:r>
      </w:ins>
      <w:r>
        <w:t>的</w:t>
      </w:r>
      <w:r>
        <w:t>KBR1B</w:t>
      </w:r>
      <w:r>
        <w:t>星间距</w:t>
      </w:r>
      <w:r w:rsidR="0018550F">
        <w:rPr>
          <w:rFonts w:hint="eastAsia"/>
        </w:rPr>
        <w:t>、星间变率与星间加速度</w:t>
      </w:r>
      <w:r>
        <w:t>数据，吻合程度良好。残差由蓝线表示，残差绝对值不超过</w:t>
      </w:r>
      <m:oMath>
        <m:r>
          <w:rPr>
            <w:rFonts w:ascii="Cambria Math" w:hAnsi="Cambria Math"/>
          </w:rPr>
          <m:t>2</m:t>
        </m:r>
        <m:r>
          <m:rPr>
            <m:sty m:val="p"/>
          </m:rPr>
          <w:rPr>
            <w:rFonts w:ascii="Cambria Math" w:hAnsi="Cambria Math"/>
          </w:rPr>
          <m:t>⋅</m:t>
        </m:r>
        <m:sSup>
          <m:sSupPr>
            <m:ctrlPr>
              <w:rPr>
                <w:rFonts w:ascii="Cambria Math" w:hAnsi="Cambria Math"/>
                <w:i/>
              </w:rPr>
            </m:ctrlPr>
          </m:sSupPr>
          <m:e>
            <m:r>
              <w:rPr>
                <w:rFonts w:ascii="Cambria Math" w:hAnsi="Cambria Math"/>
              </w:rPr>
              <m:t>10</m:t>
            </m:r>
            <m:ctrlPr>
              <w:rPr>
                <w:rFonts w:ascii="Cambria Math" w:hAnsi="Cambria Math"/>
              </w:rPr>
            </m:ctrlPr>
          </m:e>
          <m:sup>
            <m:r>
              <w:rPr>
                <w:rFonts w:ascii="Cambria Math" w:hAnsi="Cambria Math"/>
              </w:rPr>
              <m:t>-8</m:t>
            </m:r>
          </m:sup>
        </m:sSup>
        <m:r>
          <w:rPr>
            <w:rFonts w:ascii="Cambria Math" w:hAnsi="Cambria Math"/>
          </w:rPr>
          <m:t>m</m:t>
        </m:r>
      </m:oMath>
      <w:r w:rsidR="00924F99">
        <w:rPr>
          <w:rFonts w:hint="eastAsia"/>
        </w:rPr>
        <w:t>，</w:t>
      </w:r>
      <m:oMath>
        <m:r>
          <w:rPr>
            <w:rFonts w:ascii="Cambria Math" w:hAnsi="Cambria Math"/>
          </w:rPr>
          <m:t>5</m:t>
        </m:r>
        <m:r>
          <m:rPr>
            <m:sty m:val="p"/>
          </m:rPr>
          <w:rPr>
            <w:rFonts w:ascii="Cambria Math" w:hAnsi="Cambria Math"/>
          </w:rPr>
          <m:t>⋅</m:t>
        </m:r>
        <m:sSup>
          <m:sSupPr>
            <m:ctrlPr>
              <w:rPr>
                <w:rFonts w:ascii="Cambria Math" w:hAnsi="Cambria Math"/>
                <w:i/>
              </w:rPr>
            </m:ctrlPr>
          </m:sSupPr>
          <m:e>
            <m:r>
              <w:rPr>
                <w:rFonts w:ascii="Cambria Math" w:hAnsi="Cambria Math"/>
              </w:rPr>
              <m:t>10</m:t>
            </m:r>
            <m:ctrlPr>
              <w:rPr>
                <w:rFonts w:ascii="Cambria Math" w:hAnsi="Cambria Math"/>
              </w:rPr>
            </m:ctrlPr>
          </m:e>
          <m:sup>
            <m:r>
              <w:rPr>
                <w:rFonts w:ascii="Cambria Math" w:hAnsi="Cambria Math"/>
              </w:rPr>
              <m:t>-8</m:t>
            </m:r>
          </m:sup>
        </m:sSup>
        <m:r>
          <w:rPr>
            <w:rFonts w:ascii="Cambria Math" w:hAnsi="Cambria Math"/>
          </w:rPr>
          <m:t>m</m:t>
        </m:r>
        <m:r>
          <m:rPr>
            <m:lit/>
          </m:rPr>
          <w:rPr>
            <w:rFonts w:ascii="Cambria Math" w:hAnsi="Cambria Math"/>
          </w:rPr>
          <m:t>/</m:t>
        </m:r>
        <m:r>
          <w:rPr>
            <w:rFonts w:ascii="Cambria Math" w:hAnsi="Cambria Math"/>
          </w:rPr>
          <m:t>s</m:t>
        </m:r>
      </m:oMath>
      <w:r w:rsidR="00530CCE">
        <w:rPr>
          <w:rFonts w:hint="eastAsia"/>
        </w:rPr>
        <w:t>与</w:t>
      </w:r>
      <m:oMath>
        <m:r>
          <w:rPr>
            <w:rFonts w:ascii="Cambria Math" w:hAnsi="Cambria Math"/>
          </w:rPr>
          <m:t>4</m:t>
        </m:r>
        <m:r>
          <m:rPr>
            <m:sty m:val="p"/>
          </m:rPr>
          <w:rPr>
            <w:rFonts w:ascii="Cambria Math" w:hAnsi="Cambria Math"/>
          </w:rPr>
          <m:t>⋅</m:t>
        </m:r>
        <m:sSup>
          <m:sSupPr>
            <m:ctrlPr>
              <w:rPr>
                <w:rFonts w:ascii="Cambria Math" w:hAnsi="Cambria Math"/>
                <w:i/>
              </w:rPr>
            </m:ctrlPr>
          </m:sSupPr>
          <m:e>
            <m:r>
              <w:rPr>
                <w:rFonts w:ascii="Cambria Math" w:hAnsi="Cambria Math"/>
              </w:rPr>
              <m:t>10</m:t>
            </m:r>
            <m:ctrlPr>
              <w:rPr>
                <w:rFonts w:ascii="Cambria Math" w:hAnsi="Cambria Math"/>
              </w:rPr>
            </m:ctrlPr>
          </m:e>
          <m:sup>
            <m:r>
              <w:rPr>
                <w:rFonts w:ascii="Cambria Math" w:hAnsi="Cambria Math"/>
              </w:rPr>
              <m:t>-8</m:t>
            </m:r>
          </m:sup>
        </m:sSup>
        <m:r>
          <w:rPr>
            <w:rFonts w:ascii="Cambria Math" w:hAnsi="Cambria Math"/>
          </w:rPr>
          <m:t>m</m:t>
        </m:r>
        <m:r>
          <m:rPr>
            <m:lit/>
          </m:rP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oMath>
      <w:r>
        <w:t>。</w:t>
      </w:r>
      <w:r w:rsidR="00377282">
        <w:fldChar w:fldCharType="begin"/>
      </w:r>
      <w:r w:rsidR="00377282">
        <w:instrText xml:space="preserve"> REF _Ref62720340 \h </w:instrText>
      </w:r>
      <w:r w:rsidR="00377282">
        <w:fldChar w:fldCharType="separate"/>
      </w:r>
      <w:ins w:id="1126" w:author="L Reuben" w:date="2021-02-19T16:32:00Z">
        <w:r w:rsidR="00293D71">
          <w:t>图</w:t>
        </w:r>
        <w:r w:rsidR="00293D71">
          <w:t xml:space="preserve"> </w:t>
        </w:r>
        <w:r w:rsidR="00293D71">
          <w:rPr>
            <w:noProof/>
          </w:rPr>
          <w:t>8</w:t>
        </w:r>
      </w:ins>
      <w:del w:id="1127" w:author="L Reuben" w:date="2021-02-19T10:15:00Z">
        <w:r w:rsidR="008A5B02" w:rsidDel="00740635">
          <w:delText>图</w:delText>
        </w:r>
        <w:r w:rsidR="008A5B02" w:rsidDel="00740635">
          <w:delText xml:space="preserve"> </w:delText>
        </w:r>
        <w:r w:rsidR="008A5B02" w:rsidDel="00740635">
          <w:rPr>
            <w:noProof/>
          </w:rPr>
          <w:delText>8</w:delText>
        </w:r>
      </w:del>
      <w:r w:rsidR="00377282">
        <w:fldChar w:fldCharType="end"/>
      </w:r>
      <w:r w:rsidR="00377282">
        <w:rPr>
          <w:rFonts w:hint="eastAsia"/>
        </w:rPr>
        <w:t>、</w:t>
      </w:r>
      <w:r w:rsidR="00377282">
        <w:lastRenderedPageBreak/>
        <w:fldChar w:fldCharType="begin"/>
      </w:r>
      <w:r w:rsidR="00377282">
        <w:instrText xml:space="preserve"> REF _Ref62720345 \h </w:instrText>
      </w:r>
      <w:r w:rsidR="00377282">
        <w:fldChar w:fldCharType="separate"/>
      </w:r>
      <w:ins w:id="1128" w:author="L Reuben" w:date="2021-02-19T16:32:00Z">
        <w:r w:rsidR="00293D71">
          <w:t>图</w:t>
        </w:r>
        <w:r w:rsidR="00293D71">
          <w:t xml:space="preserve"> </w:t>
        </w:r>
        <w:r w:rsidR="00293D71">
          <w:rPr>
            <w:noProof/>
          </w:rPr>
          <w:t>9</w:t>
        </w:r>
      </w:ins>
      <w:del w:id="1129" w:author="L Reuben" w:date="2021-02-19T10:15:00Z">
        <w:r w:rsidR="008A5B02" w:rsidDel="00740635">
          <w:delText>图</w:delText>
        </w:r>
        <w:r w:rsidR="008A5B02" w:rsidDel="00740635">
          <w:delText xml:space="preserve"> </w:delText>
        </w:r>
        <w:r w:rsidR="008A5B02" w:rsidDel="00740635">
          <w:rPr>
            <w:noProof/>
          </w:rPr>
          <w:delText>9</w:delText>
        </w:r>
      </w:del>
      <w:r w:rsidR="00377282">
        <w:fldChar w:fldCharType="end"/>
      </w:r>
      <w:r w:rsidR="00377282">
        <w:rPr>
          <w:rFonts w:hint="eastAsia"/>
        </w:rPr>
        <w:t>与</w:t>
      </w:r>
      <w:r w:rsidR="00377282">
        <w:fldChar w:fldCharType="begin"/>
      </w:r>
      <w:r w:rsidR="00377282">
        <w:instrText xml:space="preserve"> REF _Ref62720346 \h </w:instrText>
      </w:r>
      <w:r w:rsidR="00377282">
        <w:fldChar w:fldCharType="separate"/>
      </w:r>
      <w:ins w:id="1130" w:author="L Reuben" w:date="2021-02-19T16:32:00Z">
        <w:r w:rsidR="00293D71">
          <w:t>图</w:t>
        </w:r>
        <w:r w:rsidR="00293D71">
          <w:t xml:space="preserve"> </w:t>
        </w:r>
        <w:r w:rsidR="00293D71">
          <w:rPr>
            <w:noProof/>
          </w:rPr>
          <w:t>10</w:t>
        </w:r>
      </w:ins>
      <w:del w:id="1131" w:author="L Reuben" w:date="2021-02-19T10:15:00Z">
        <w:r w:rsidR="008A5B02" w:rsidDel="00740635">
          <w:delText>图</w:delText>
        </w:r>
        <w:r w:rsidR="008A5B02" w:rsidDel="00740635">
          <w:delText xml:space="preserve"> </w:delText>
        </w:r>
        <w:r w:rsidR="008A5B02" w:rsidDel="00740635">
          <w:rPr>
            <w:noProof/>
          </w:rPr>
          <w:delText>10</w:delText>
        </w:r>
      </w:del>
      <w:r w:rsidR="00377282">
        <w:fldChar w:fldCharType="end"/>
      </w:r>
      <w:r w:rsidR="00377282">
        <w:rPr>
          <w:rFonts w:hint="eastAsia"/>
        </w:rPr>
        <w:t>展示了本次处理结果、</w:t>
      </w:r>
      <w:r w:rsidR="00377282">
        <w:rPr>
          <w:rFonts w:hint="eastAsia"/>
        </w:rPr>
        <w:t>J</w:t>
      </w:r>
      <w:r w:rsidR="00377282">
        <w:t>PL</w:t>
      </w:r>
      <w:r w:rsidR="00377282">
        <w:rPr>
          <w:rFonts w:hint="eastAsia"/>
        </w:rPr>
        <w:t>公布数据与两者残差的振幅谱密度。</w:t>
      </w:r>
    </w:p>
    <w:p w14:paraId="0284A82F" w14:textId="3634B47E" w:rsidR="006472CD" w:rsidRDefault="006472CD">
      <w:pPr>
        <w:ind w:firstLine="420"/>
      </w:pPr>
    </w:p>
    <w:p w14:paraId="1EFD2011" w14:textId="372D669C" w:rsidR="006472CD" w:rsidRDefault="00B40B3E" w:rsidP="006472CD">
      <w:pPr>
        <w:ind w:firstLineChars="0" w:firstLine="0"/>
        <w:jc w:val="center"/>
      </w:pPr>
      <w:ins w:id="1132" w:author="L Reuben" w:date="2021-02-19T18:59:00Z">
        <w:r>
          <w:rPr>
            <w:rFonts w:hint="eastAsia"/>
            <w:noProof/>
          </w:rPr>
          <w:drawing>
            <wp:inline distT="0" distB="0" distL="0" distR="0" wp14:anchorId="54DD6AB2" wp14:editId="3B8D4F71">
              <wp:extent cx="5265420" cy="2606040"/>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65420" cy="2606040"/>
                      </a:xfrm>
                      <a:prstGeom prst="rect">
                        <a:avLst/>
                      </a:prstGeom>
                      <a:noFill/>
                      <a:ln>
                        <a:noFill/>
                      </a:ln>
                    </pic:spPr>
                  </pic:pic>
                </a:graphicData>
              </a:graphic>
            </wp:inline>
          </w:drawing>
        </w:r>
      </w:ins>
      <w:del w:id="1133" w:author="L Reuben" w:date="2021-02-19T18:58:00Z">
        <w:r w:rsidR="00781127" w:rsidDel="00B40B3E">
          <w:rPr>
            <w:rFonts w:hint="eastAsia"/>
            <w:noProof/>
          </w:rPr>
          <w:drawing>
            <wp:inline distT="0" distB="0" distL="0" distR="0" wp14:anchorId="3CA5C6C3" wp14:editId="2A99765F">
              <wp:extent cx="5265420" cy="26289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65420" cy="2628900"/>
                      </a:xfrm>
                      <a:prstGeom prst="rect">
                        <a:avLst/>
                      </a:prstGeom>
                      <a:noFill/>
                      <a:ln>
                        <a:noFill/>
                      </a:ln>
                    </pic:spPr>
                  </pic:pic>
                </a:graphicData>
              </a:graphic>
            </wp:inline>
          </w:drawing>
        </w:r>
      </w:del>
    </w:p>
    <w:p w14:paraId="04FCBB56" w14:textId="4E00A4DC" w:rsidR="00780FD1" w:rsidRDefault="00C35A81" w:rsidP="00780FD1">
      <w:pPr>
        <w:ind w:firstLineChars="0" w:firstLine="0"/>
        <w:jc w:val="center"/>
      </w:pPr>
      <w:bookmarkStart w:id="1134" w:name="_Ref61293959"/>
      <w:r>
        <w:t>图</w:t>
      </w:r>
      <w:r>
        <w:t xml:space="preserve"> </w:t>
      </w:r>
      <w:r>
        <w:fldChar w:fldCharType="begin"/>
      </w:r>
      <w:r>
        <w:instrText xml:space="preserve"> SEQ </w:instrText>
      </w:r>
      <w:r>
        <w:instrText>图</w:instrText>
      </w:r>
      <w:r>
        <w:instrText xml:space="preserve"> \* ARABIC </w:instrText>
      </w:r>
      <w:r>
        <w:fldChar w:fldCharType="separate"/>
      </w:r>
      <w:r w:rsidR="00293D71">
        <w:rPr>
          <w:noProof/>
        </w:rPr>
        <w:t>5</w:t>
      </w:r>
      <w:r>
        <w:fldChar w:fldCharType="end"/>
      </w:r>
      <w:bookmarkEnd w:id="1134"/>
      <w:r>
        <w:t xml:space="preserve"> </w:t>
      </w:r>
      <w:r w:rsidR="005859DA">
        <w:t>CRN</w:t>
      </w:r>
      <w:r w:rsidR="005859DA">
        <w:rPr>
          <w:rFonts w:hint="eastAsia"/>
        </w:rPr>
        <w:t>滤波器</w:t>
      </w:r>
      <w:r>
        <w:rPr>
          <w:rFonts w:hint="eastAsia"/>
        </w:rPr>
        <w:t>星间距处理结果</w:t>
      </w:r>
      <w:r w:rsidR="00DF5CF8">
        <w:rPr>
          <w:rFonts w:hint="eastAsia"/>
        </w:rPr>
        <w:t>同</w:t>
      </w:r>
      <w:r w:rsidR="00DF5CF8">
        <w:rPr>
          <w:rFonts w:hint="eastAsia"/>
        </w:rPr>
        <w:t>J</w:t>
      </w:r>
      <w:r w:rsidR="00DF5CF8">
        <w:t>PL</w:t>
      </w:r>
      <w:r w:rsidR="00DF5CF8">
        <w:rPr>
          <w:rFonts w:hint="eastAsia"/>
        </w:rPr>
        <w:t>发布星间距对比</w:t>
      </w:r>
      <w:r w:rsidR="00DF5CF8">
        <w:rPr>
          <w:rFonts w:hint="eastAsia"/>
        </w:rPr>
        <w:t>(</w:t>
      </w:r>
      <w:r w:rsidR="00DF5CF8">
        <w:t>a)</w:t>
      </w:r>
      <w:r w:rsidR="00EB76E0">
        <w:rPr>
          <w:rFonts w:hint="eastAsia"/>
        </w:rPr>
        <w:t>与两者</w:t>
      </w:r>
      <w:r w:rsidR="00DF5CF8">
        <w:rPr>
          <w:rFonts w:hint="eastAsia"/>
        </w:rPr>
        <w:t>残差</w:t>
      </w:r>
      <w:r w:rsidR="00DF5CF8">
        <w:rPr>
          <w:rFonts w:hint="eastAsia"/>
        </w:rPr>
        <w:t>(</w:t>
      </w:r>
      <w:r w:rsidR="00DF5CF8">
        <w:t>b)</w:t>
      </w:r>
    </w:p>
    <w:p w14:paraId="68E45220" w14:textId="74BDCB7C" w:rsidR="00BA5C58" w:rsidRDefault="00C35A81" w:rsidP="00780FD1">
      <w:pPr>
        <w:ind w:firstLineChars="0" w:firstLine="0"/>
        <w:jc w:val="center"/>
      </w:pPr>
      <w:r>
        <w:t xml:space="preserve">Figure </w:t>
      </w:r>
      <w:r w:rsidR="007B54A4">
        <w:rPr>
          <w:noProof/>
        </w:rPr>
        <w:fldChar w:fldCharType="begin"/>
      </w:r>
      <w:r w:rsidR="007B54A4">
        <w:rPr>
          <w:noProof/>
        </w:rPr>
        <w:instrText xml:space="preserve"> SEQ Figure \* ARABIC </w:instrText>
      </w:r>
      <w:r w:rsidR="007B54A4">
        <w:rPr>
          <w:noProof/>
        </w:rPr>
        <w:fldChar w:fldCharType="separate"/>
      </w:r>
      <w:r w:rsidR="00293D71">
        <w:rPr>
          <w:noProof/>
        </w:rPr>
        <w:t>5</w:t>
      </w:r>
      <w:r w:rsidR="007B54A4">
        <w:rPr>
          <w:noProof/>
        </w:rPr>
        <w:fldChar w:fldCharType="end"/>
      </w:r>
      <w:r w:rsidR="00DF5CF8">
        <w:rPr>
          <w:noProof/>
        </w:rPr>
        <w:t xml:space="preserve"> Comparison b</w:t>
      </w:r>
      <w:r w:rsidR="00EB76E0">
        <w:rPr>
          <w:noProof/>
        </w:rPr>
        <w:t>e</w:t>
      </w:r>
      <w:r w:rsidR="00DF5CF8">
        <w:rPr>
          <w:noProof/>
        </w:rPr>
        <w:t xml:space="preserve">tween </w:t>
      </w:r>
      <w:r w:rsidR="00EB76E0">
        <w:rPr>
          <w:noProof/>
        </w:rPr>
        <w:t>inter-satelli</w:t>
      </w:r>
      <w:r w:rsidR="00F20DDE">
        <w:rPr>
          <w:noProof/>
        </w:rPr>
        <w:t>t</w:t>
      </w:r>
      <w:r w:rsidR="00DF5CF8">
        <w:t xml:space="preserve">e range </w:t>
      </w:r>
      <w:r w:rsidR="00EB76E0">
        <w:t>published by JPL and one processed by C</w:t>
      </w:r>
      <w:r w:rsidR="005859DA">
        <w:t xml:space="preserve">RN </w:t>
      </w:r>
      <w:r w:rsidR="005859DA">
        <w:rPr>
          <w:rFonts w:hint="eastAsia"/>
        </w:rPr>
        <w:t>fil</w:t>
      </w:r>
      <w:r w:rsidR="005859DA">
        <w:t>ter</w:t>
      </w:r>
      <w:r w:rsidR="00EB76E0">
        <w:t xml:space="preserve"> (a) and the residual </w:t>
      </w:r>
      <w:r w:rsidR="00EB76E0">
        <w:rPr>
          <w:rFonts w:hint="eastAsia"/>
        </w:rPr>
        <w:t>of</w:t>
      </w:r>
      <w:r w:rsidR="00EB76E0">
        <w:t xml:space="preserve"> </w:t>
      </w:r>
      <w:r w:rsidR="00EB76E0">
        <w:rPr>
          <w:rFonts w:hint="eastAsia"/>
        </w:rPr>
        <w:t>the</w:t>
      </w:r>
      <w:r w:rsidR="00EB76E0">
        <w:t xml:space="preserve"> </w:t>
      </w:r>
      <w:r w:rsidR="00EB76E0">
        <w:rPr>
          <w:rFonts w:hint="eastAsia"/>
        </w:rPr>
        <w:t>aforementioned</w:t>
      </w:r>
      <w:r w:rsidR="00EB76E0">
        <w:t xml:space="preserve"> </w:t>
      </w:r>
      <w:r w:rsidR="00EB76E0">
        <w:rPr>
          <w:rFonts w:hint="eastAsia"/>
        </w:rPr>
        <w:t>two</w:t>
      </w:r>
      <w:r w:rsidR="00EB76E0">
        <w:t xml:space="preserve"> </w:t>
      </w:r>
      <w:r w:rsidR="00EB76E0">
        <w:rPr>
          <w:rFonts w:hint="eastAsia"/>
        </w:rPr>
        <w:t>inter</w:t>
      </w:r>
      <w:r w:rsidR="00EB76E0">
        <w:t>-satellite range</w:t>
      </w:r>
      <w:r w:rsidR="002B7921">
        <w:t>s</w:t>
      </w:r>
      <w:r w:rsidR="00EB76E0">
        <w:t xml:space="preserve"> (b)</w:t>
      </w:r>
    </w:p>
    <w:p w14:paraId="29275627" w14:textId="2E61CF46" w:rsidR="00BA5C58" w:rsidRDefault="00B40B3E" w:rsidP="006472CD">
      <w:pPr>
        <w:ind w:firstLineChars="0" w:firstLine="0"/>
        <w:jc w:val="center"/>
      </w:pPr>
      <w:ins w:id="1135" w:author="L Reuben" w:date="2021-02-19T18:59:00Z">
        <w:r>
          <w:rPr>
            <w:rFonts w:hint="eastAsia"/>
            <w:noProof/>
          </w:rPr>
          <w:drawing>
            <wp:inline distT="0" distB="0" distL="0" distR="0" wp14:anchorId="20F8DDA8" wp14:editId="0908B704">
              <wp:extent cx="5273040" cy="2712720"/>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3040" cy="2712720"/>
                      </a:xfrm>
                      <a:prstGeom prst="rect">
                        <a:avLst/>
                      </a:prstGeom>
                      <a:noFill/>
                      <a:ln>
                        <a:noFill/>
                      </a:ln>
                    </pic:spPr>
                  </pic:pic>
                </a:graphicData>
              </a:graphic>
            </wp:inline>
          </w:drawing>
        </w:r>
      </w:ins>
      <w:del w:id="1136" w:author="L Reuben" w:date="2021-02-19T18:59:00Z">
        <w:r w:rsidR="00781127" w:rsidDel="00B40B3E">
          <w:rPr>
            <w:rFonts w:hint="eastAsia"/>
            <w:noProof/>
          </w:rPr>
          <w:drawing>
            <wp:inline distT="0" distB="0" distL="0" distR="0" wp14:anchorId="4650457F" wp14:editId="0BE7D5FF">
              <wp:extent cx="5265420" cy="2606040"/>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5420" cy="2606040"/>
                      </a:xfrm>
                      <a:prstGeom prst="rect">
                        <a:avLst/>
                      </a:prstGeom>
                      <a:noFill/>
                      <a:ln>
                        <a:noFill/>
                      </a:ln>
                    </pic:spPr>
                  </pic:pic>
                </a:graphicData>
              </a:graphic>
            </wp:inline>
          </w:drawing>
        </w:r>
      </w:del>
    </w:p>
    <w:p w14:paraId="5CDEDA68" w14:textId="729B0FFD" w:rsidR="00780FD1" w:rsidRDefault="00C35A81" w:rsidP="00780FD1">
      <w:pPr>
        <w:ind w:firstLineChars="0" w:firstLine="0"/>
        <w:jc w:val="center"/>
      </w:pPr>
      <w:bookmarkStart w:id="1137" w:name="_Ref62673907"/>
      <w:r>
        <w:t>图</w:t>
      </w:r>
      <w:r>
        <w:t xml:space="preserve"> </w:t>
      </w:r>
      <w:r>
        <w:fldChar w:fldCharType="begin"/>
      </w:r>
      <w:r>
        <w:instrText xml:space="preserve"> SEQ </w:instrText>
      </w:r>
      <w:r>
        <w:instrText>图</w:instrText>
      </w:r>
      <w:r>
        <w:instrText xml:space="preserve"> \* ARABIC </w:instrText>
      </w:r>
      <w:r>
        <w:fldChar w:fldCharType="separate"/>
      </w:r>
      <w:r w:rsidR="00293D71">
        <w:rPr>
          <w:noProof/>
        </w:rPr>
        <w:t>6</w:t>
      </w:r>
      <w:r>
        <w:fldChar w:fldCharType="end"/>
      </w:r>
      <w:bookmarkEnd w:id="1137"/>
      <w:r>
        <w:t xml:space="preserve"> </w:t>
      </w:r>
      <w:r w:rsidR="00EB76E0">
        <w:t>C</w:t>
      </w:r>
      <w:r w:rsidR="005859DA">
        <w:t>RN</w:t>
      </w:r>
      <w:r w:rsidR="005859DA">
        <w:rPr>
          <w:rFonts w:hint="eastAsia"/>
        </w:rPr>
        <w:t>滤波器</w:t>
      </w:r>
      <w:r w:rsidR="00EB76E0">
        <w:rPr>
          <w:rFonts w:hint="eastAsia"/>
        </w:rPr>
        <w:t>星间变率处理结果同</w:t>
      </w:r>
      <w:r w:rsidR="00EB76E0">
        <w:rPr>
          <w:rFonts w:hint="eastAsia"/>
        </w:rPr>
        <w:t>J</w:t>
      </w:r>
      <w:r w:rsidR="00EB76E0">
        <w:t>PL</w:t>
      </w:r>
      <w:r w:rsidR="00EB76E0">
        <w:rPr>
          <w:rFonts w:hint="eastAsia"/>
        </w:rPr>
        <w:t>发布星间变率对比</w:t>
      </w:r>
      <w:r w:rsidR="00EB76E0">
        <w:rPr>
          <w:rFonts w:hint="eastAsia"/>
        </w:rPr>
        <w:t>(</w:t>
      </w:r>
      <w:r w:rsidR="00EB76E0">
        <w:t>a)</w:t>
      </w:r>
      <w:r w:rsidR="00EB76E0">
        <w:rPr>
          <w:rFonts w:hint="eastAsia"/>
        </w:rPr>
        <w:t>与两者残差</w:t>
      </w:r>
      <w:r w:rsidR="00EB76E0">
        <w:rPr>
          <w:rFonts w:hint="eastAsia"/>
        </w:rPr>
        <w:t>(</w:t>
      </w:r>
      <w:r w:rsidR="00EB76E0">
        <w:t>b)</w:t>
      </w:r>
    </w:p>
    <w:p w14:paraId="775F7D6D" w14:textId="7EC69209" w:rsidR="00EB76E0" w:rsidRDefault="00C35A81" w:rsidP="00780FD1">
      <w:pPr>
        <w:ind w:firstLineChars="0" w:firstLine="0"/>
        <w:jc w:val="center"/>
      </w:pPr>
      <w:r>
        <w:t xml:space="preserve">Figure </w:t>
      </w:r>
      <w:r w:rsidR="007B54A4">
        <w:rPr>
          <w:noProof/>
        </w:rPr>
        <w:fldChar w:fldCharType="begin"/>
      </w:r>
      <w:r w:rsidR="007B54A4">
        <w:rPr>
          <w:noProof/>
        </w:rPr>
        <w:instrText xml:space="preserve"> SEQ Figure \* ARABIC </w:instrText>
      </w:r>
      <w:r w:rsidR="007B54A4">
        <w:rPr>
          <w:noProof/>
        </w:rPr>
        <w:fldChar w:fldCharType="separate"/>
      </w:r>
      <w:r w:rsidR="00293D71">
        <w:rPr>
          <w:noProof/>
        </w:rPr>
        <w:t>6</w:t>
      </w:r>
      <w:r w:rsidR="007B54A4">
        <w:rPr>
          <w:noProof/>
        </w:rPr>
        <w:fldChar w:fldCharType="end"/>
      </w:r>
      <w:r>
        <w:t xml:space="preserve"> </w:t>
      </w:r>
      <w:r w:rsidR="00EB76E0">
        <w:rPr>
          <w:noProof/>
        </w:rPr>
        <w:t>Comparison between inter-satelli</w:t>
      </w:r>
      <w:r w:rsidR="00F20DDE">
        <w:rPr>
          <w:noProof/>
        </w:rPr>
        <w:t>t</w:t>
      </w:r>
      <w:r w:rsidR="00EB76E0">
        <w:t>e range-rate published by JPL and one processed by C</w:t>
      </w:r>
      <w:r w:rsidR="005859DA">
        <w:t xml:space="preserve">RN </w:t>
      </w:r>
      <w:r w:rsidR="005859DA">
        <w:rPr>
          <w:rFonts w:hint="eastAsia"/>
        </w:rPr>
        <w:t>filter</w:t>
      </w:r>
      <w:r w:rsidR="00EB76E0">
        <w:t xml:space="preserve"> (a) and the residual </w:t>
      </w:r>
      <w:r w:rsidR="00EB76E0">
        <w:rPr>
          <w:rFonts w:hint="eastAsia"/>
        </w:rPr>
        <w:t>of</w:t>
      </w:r>
      <w:r w:rsidR="00EB76E0">
        <w:t xml:space="preserve"> </w:t>
      </w:r>
      <w:r w:rsidR="00EB76E0">
        <w:rPr>
          <w:rFonts w:hint="eastAsia"/>
        </w:rPr>
        <w:t>the</w:t>
      </w:r>
      <w:r w:rsidR="00EB76E0">
        <w:t xml:space="preserve"> </w:t>
      </w:r>
      <w:r w:rsidR="00EB76E0">
        <w:rPr>
          <w:rFonts w:hint="eastAsia"/>
        </w:rPr>
        <w:t>aforementioned</w:t>
      </w:r>
      <w:r w:rsidR="00EB76E0">
        <w:t xml:space="preserve"> </w:t>
      </w:r>
      <w:r w:rsidR="00EB76E0">
        <w:rPr>
          <w:rFonts w:hint="eastAsia"/>
        </w:rPr>
        <w:t>two</w:t>
      </w:r>
      <w:r w:rsidR="00EB76E0">
        <w:t xml:space="preserve"> </w:t>
      </w:r>
      <w:r w:rsidR="00EB76E0">
        <w:rPr>
          <w:rFonts w:hint="eastAsia"/>
        </w:rPr>
        <w:t>inter</w:t>
      </w:r>
      <w:r w:rsidR="00EB76E0">
        <w:t>-satellite range-rate</w:t>
      </w:r>
      <w:r w:rsidR="00F71575">
        <w:t>s</w:t>
      </w:r>
      <w:r w:rsidR="00EB76E0">
        <w:t xml:space="preserve"> (b)</w:t>
      </w:r>
    </w:p>
    <w:p w14:paraId="44E44977" w14:textId="699E8AA7" w:rsidR="00BA5C58" w:rsidRDefault="00B40B3E" w:rsidP="00EB76E0">
      <w:pPr>
        <w:pStyle w:val="ad"/>
        <w:ind w:firstLineChars="0" w:firstLine="0"/>
        <w:jc w:val="center"/>
      </w:pPr>
      <w:ins w:id="1138" w:author="L Reuben" w:date="2021-02-19T18:59:00Z">
        <w:r>
          <w:rPr>
            <w:rFonts w:hint="eastAsia"/>
            <w:noProof/>
          </w:rPr>
          <w:lastRenderedPageBreak/>
          <w:drawing>
            <wp:inline distT="0" distB="0" distL="0" distR="0" wp14:anchorId="13E7BAF0" wp14:editId="20AEB691">
              <wp:extent cx="5265420" cy="2606040"/>
              <wp:effectExtent l="0" t="0" r="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65420" cy="2606040"/>
                      </a:xfrm>
                      <a:prstGeom prst="rect">
                        <a:avLst/>
                      </a:prstGeom>
                      <a:noFill/>
                      <a:ln>
                        <a:noFill/>
                      </a:ln>
                    </pic:spPr>
                  </pic:pic>
                </a:graphicData>
              </a:graphic>
            </wp:inline>
          </w:drawing>
        </w:r>
      </w:ins>
      <w:del w:id="1139" w:author="L Reuben" w:date="2021-02-19T18:59:00Z">
        <w:r w:rsidR="00781127" w:rsidDel="00B40B3E">
          <w:rPr>
            <w:rFonts w:hint="eastAsia"/>
            <w:noProof/>
          </w:rPr>
          <w:drawing>
            <wp:inline distT="0" distB="0" distL="0" distR="0" wp14:anchorId="189DAA9F" wp14:editId="4BC280BD">
              <wp:extent cx="5265420" cy="261366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5420" cy="2613660"/>
                      </a:xfrm>
                      <a:prstGeom prst="rect">
                        <a:avLst/>
                      </a:prstGeom>
                      <a:noFill/>
                      <a:ln>
                        <a:noFill/>
                      </a:ln>
                    </pic:spPr>
                  </pic:pic>
                </a:graphicData>
              </a:graphic>
            </wp:inline>
          </w:drawing>
        </w:r>
      </w:del>
    </w:p>
    <w:p w14:paraId="72A7F9C1" w14:textId="76EAF630" w:rsidR="00780FD1" w:rsidRDefault="00F466C4" w:rsidP="00780FD1">
      <w:pPr>
        <w:ind w:firstLineChars="0" w:firstLine="0"/>
        <w:jc w:val="center"/>
      </w:pPr>
      <w:bookmarkStart w:id="1140" w:name="_Ref62673909"/>
      <w:r>
        <w:t>图</w:t>
      </w:r>
      <w:r>
        <w:t xml:space="preserve"> </w:t>
      </w:r>
      <w:r>
        <w:fldChar w:fldCharType="begin"/>
      </w:r>
      <w:r>
        <w:instrText xml:space="preserve"> SEQ </w:instrText>
      </w:r>
      <w:r>
        <w:instrText>图</w:instrText>
      </w:r>
      <w:r>
        <w:instrText xml:space="preserve"> \* ARABIC </w:instrText>
      </w:r>
      <w:r>
        <w:fldChar w:fldCharType="separate"/>
      </w:r>
      <w:r w:rsidR="00293D71">
        <w:rPr>
          <w:noProof/>
        </w:rPr>
        <w:t>7</w:t>
      </w:r>
      <w:r>
        <w:fldChar w:fldCharType="end"/>
      </w:r>
      <w:bookmarkEnd w:id="1140"/>
      <w:r>
        <w:t xml:space="preserve"> </w:t>
      </w:r>
      <w:r w:rsidR="002B4F6D">
        <w:t>C</w:t>
      </w:r>
      <w:r w:rsidR="007813E6">
        <w:t>RN</w:t>
      </w:r>
      <w:r w:rsidR="007813E6">
        <w:rPr>
          <w:rFonts w:hint="eastAsia"/>
        </w:rPr>
        <w:t>滤波器</w:t>
      </w:r>
      <w:r w:rsidR="002B4F6D">
        <w:rPr>
          <w:rFonts w:hint="eastAsia"/>
        </w:rPr>
        <w:t>星间加速度处理结果同</w:t>
      </w:r>
      <w:r w:rsidR="002B4F6D">
        <w:rPr>
          <w:rFonts w:hint="eastAsia"/>
        </w:rPr>
        <w:t>J</w:t>
      </w:r>
      <w:r w:rsidR="002B4F6D">
        <w:t>PL</w:t>
      </w:r>
      <w:r w:rsidR="002B4F6D">
        <w:rPr>
          <w:rFonts w:hint="eastAsia"/>
        </w:rPr>
        <w:t>发布星间加速度对比</w:t>
      </w:r>
      <w:r w:rsidR="002B4F6D">
        <w:rPr>
          <w:rFonts w:hint="eastAsia"/>
        </w:rPr>
        <w:t>(</w:t>
      </w:r>
      <w:r w:rsidR="002B4F6D">
        <w:t>a)</w:t>
      </w:r>
      <w:r w:rsidR="002B4F6D">
        <w:rPr>
          <w:rFonts w:hint="eastAsia"/>
        </w:rPr>
        <w:t>与两者残差</w:t>
      </w:r>
      <w:r w:rsidR="002B4F6D">
        <w:rPr>
          <w:rFonts w:hint="eastAsia"/>
        </w:rPr>
        <w:t>(</w:t>
      </w:r>
      <w:r w:rsidR="002B4F6D">
        <w:t>b)</w:t>
      </w:r>
    </w:p>
    <w:p w14:paraId="362ABF6D" w14:textId="4F16A223" w:rsidR="002B7921" w:rsidRDefault="00F466C4" w:rsidP="00780FD1">
      <w:pPr>
        <w:ind w:firstLineChars="0" w:firstLine="0"/>
        <w:jc w:val="center"/>
      </w:pPr>
      <w:r>
        <w:t xml:space="preserve">Figure </w:t>
      </w:r>
      <w:r w:rsidR="007B54A4">
        <w:rPr>
          <w:noProof/>
        </w:rPr>
        <w:fldChar w:fldCharType="begin"/>
      </w:r>
      <w:r w:rsidR="007B54A4">
        <w:rPr>
          <w:noProof/>
        </w:rPr>
        <w:instrText xml:space="preserve"> SEQ Figure \* ARABIC </w:instrText>
      </w:r>
      <w:r w:rsidR="007B54A4">
        <w:rPr>
          <w:noProof/>
        </w:rPr>
        <w:fldChar w:fldCharType="separate"/>
      </w:r>
      <w:r w:rsidR="00293D71">
        <w:rPr>
          <w:noProof/>
        </w:rPr>
        <w:t>7</w:t>
      </w:r>
      <w:r w:rsidR="007B54A4">
        <w:rPr>
          <w:noProof/>
        </w:rPr>
        <w:fldChar w:fldCharType="end"/>
      </w:r>
      <w:r w:rsidR="00F20DDE" w:rsidRPr="00F20DDE">
        <w:rPr>
          <w:noProof/>
        </w:rPr>
        <w:t xml:space="preserve"> </w:t>
      </w:r>
      <w:r w:rsidR="00F20DDE">
        <w:rPr>
          <w:noProof/>
        </w:rPr>
        <w:t>Comparison between inter-satelli</w:t>
      </w:r>
      <w:r w:rsidR="00F20DDE">
        <w:rPr>
          <w:rFonts w:hint="eastAsia"/>
          <w:noProof/>
        </w:rPr>
        <w:t>t</w:t>
      </w:r>
      <w:r w:rsidR="00F20DDE">
        <w:t>e range-</w:t>
      </w:r>
      <w:r w:rsidR="00F20DDE">
        <w:rPr>
          <w:rFonts w:hint="eastAsia"/>
        </w:rPr>
        <w:t>a</w:t>
      </w:r>
      <w:r w:rsidR="00F20DDE">
        <w:t>cceleration published by JPL and one processed by C</w:t>
      </w:r>
      <w:r w:rsidR="007813E6">
        <w:t xml:space="preserve">RN </w:t>
      </w:r>
      <w:r w:rsidR="007813E6">
        <w:rPr>
          <w:rFonts w:hint="eastAsia"/>
        </w:rPr>
        <w:t>filter</w:t>
      </w:r>
      <w:r w:rsidR="00F20DDE">
        <w:t xml:space="preserve">(a) and the residual </w:t>
      </w:r>
      <w:r w:rsidR="00F20DDE">
        <w:rPr>
          <w:rFonts w:hint="eastAsia"/>
        </w:rPr>
        <w:t>of</w:t>
      </w:r>
      <w:r w:rsidR="00F20DDE">
        <w:t xml:space="preserve"> </w:t>
      </w:r>
      <w:r w:rsidR="00F20DDE">
        <w:rPr>
          <w:rFonts w:hint="eastAsia"/>
        </w:rPr>
        <w:t>the</w:t>
      </w:r>
      <w:r w:rsidR="00F20DDE">
        <w:t xml:space="preserve"> </w:t>
      </w:r>
      <w:r w:rsidR="00F20DDE">
        <w:rPr>
          <w:rFonts w:hint="eastAsia"/>
        </w:rPr>
        <w:t>aforementioned</w:t>
      </w:r>
      <w:r w:rsidR="00F20DDE">
        <w:t xml:space="preserve"> </w:t>
      </w:r>
      <w:r w:rsidR="00F20DDE">
        <w:rPr>
          <w:rFonts w:hint="eastAsia"/>
        </w:rPr>
        <w:t>two</w:t>
      </w:r>
      <w:r w:rsidR="00F20DDE">
        <w:t xml:space="preserve"> </w:t>
      </w:r>
      <w:r w:rsidR="00F20DDE">
        <w:rPr>
          <w:rFonts w:hint="eastAsia"/>
        </w:rPr>
        <w:t>inter</w:t>
      </w:r>
      <w:r w:rsidR="00F20DDE">
        <w:t>-satellite range-acceleration</w:t>
      </w:r>
      <w:r w:rsidR="00F71575">
        <w:t>s</w:t>
      </w:r>
      <w:r w:rsidR="00F20DDE">
        <w:t xml:space="preserve"> (b)</w:t>
      </w:r>
    </w:p>
    <w:p w14:paraId="484F06F0" w14:textId="5ADEA491" w:rsidR="00D3485E" w:rsidRDefault="00B40B3E" w:rsidP="00D3485E">
      <w:pPr>
        <w:ind w:firstLineChars="0" w:firstLine="0"/>
      </w:pPr>
      <w:ins w:id="1141" w:author="L Reuben" w:date="2021-02-19T18:59:00Z">
        <w:r>
          <w:rPr>
            <w:rFonts w:hint="eastAsia"/>
            <w:noProof/>
          </w:rPr>
          <w:drawing>
            <wp:inline distT="0" distB="0" distL="0" distR="0" wp14:anchorId="19073B45" wp14:editId="771AD15C">
              <wp:extent cx="5265420" cy="25908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5420" cy="2590800"/>
                      </a:xfrm>
                      <a:prstGeom prst="rect">
                        <a:avLst/>
                      </a:prstGeom>
                      <a:noFill/>
                      <a:ln>
                        <a:noFill/>
                      </a:ln>
                    </pic:spPr>
                  </pic:pic>
                </a:graphicData>
              </a:graphic>
            </wp:inline>
          </w:drawing>
        </w:r>
      </w:ins>
      <w:del w:id="1142" w:author="L Reuben" w:date="2021-02-19T18:59:00Z">
        <w:r w:rsidR="00D3485E" w:rsidDel="00B40B3E">
          <w:rPr>
            <w:noProof/>
          </w:rPr>
          <w:drawing>
            <wp:inline distT="0" distB="0" distL="0" distR="0" wp14:anchorId="342D8F20" wp14:editId="5A2EA28E">
              <wp:extent cx="5265420" cy="2697480"/>
              <wp:effectExtent l="0" t="0" r="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5420" cy="2697480"/>
                      </a:xfrm>
                      <a:prstGeom prst="rect">
                        <a:avLst/>
                      </a:prstGeom>
                      <a:noFill/>
                      <a:ln>
                        <a:noFill/>
                      </a:ln>
                    </pic:spPr>
                  </pic:pic>
                </a:graphicData>
              </a:graphic>
            </wp:inline>
          </w:drawing>
        </w:r>
      </w:del>
    </w:p>
    <w:p w14:paraId="0BD94950" w14:textId="69DF0C2A" w:rsidR="00D3485E" w:rsidRDefault="00D3485E" w:rsidP="00780FD1">
      <w:pPr>
        <w:ind w:firstLineChars="0" w:firstLine="0"/>
        <w:jc w:val="center"/>
      </w:pPr>
      <w:bookmarkStart w:id="1143" w:name="_Ref62720340"/>
      <w:r>
        <w:t>图</w:t>
      </w:r>
      <w:r>
        <w:t xml:space="preserve"> </w:t>
      </w:r>
      <w:r>
        <w:fldChar w:fldCharType="begin"/>
      </w:r>
      <w:r>
        <w:instrText xml:space="preserve"> SEQ </w:instrText>
      </w:r>
      <w:r>
        <w:instrText>图</w:instrText>
      </w:r>
      <w:r>
        <w:instrText xml:space="preserve"> \* ARABIC </w:instrText>
      </w:r>
      <w:r>
        <w:fldChar w:fldCharType="separate"/>
      </w:r>
      <w:r w:rsidR="00293D71">
        <w:rPr>
          <w:noProof/>
        </w:rPr>
        <w:t>8</w:t>
      </w:r>
      <w:r>
        <w:fldChar w:fldCharType="end"/>
      </w:r>
      <w:bookmarkEnd w:id="1143"/>
      <w:r>
        <w:t xml:space="preserve"> C</w:t>
      </w:r>
      <w:r w:rsidR="007813E6">
        <w:t>RN</w:t>
      </w:r>
      <w:r w:rsidR="007813E6">
        <w:rPr>
          <w:rFonts w:hint="eastAsia"/>
        </w:rPr>
        <w:t>滤波器</w:t>
      </w:r>
      <w:r>
        <w:rPr>
          <w:rFonts w:hint="eastAsia"/>
        </w:rPr>
        <w:t>星间距处理结果、</w:t>
      </w:r>
      <w:r>
        <w:rPr>
          <w:rFonts w:hint="eastAsia"/>
        </w:rPr>
        <w:t>J</w:t>
      </w:r>
      <w:r>
        <w:t>PL</w:t>
      </w:r>
      <w:r>
        <w:rPr>
          <w:rFonts w:hint="eastAsia"/>
        </w:rPr>
        <w:t>发布星间距与两者残差振幅谱密度</w:t>
      </w:r>
    </w:p>
    <w:p w14:paraId="29DE35B1" w14:textId="2507F61C" w:rsidR="00D3485E" w:rsidRDefault="00D3485E" w:rsidP="00780FD1">
      <w:pPr>
        <w:ind w:firstLineChars="0" w:firstLine="0"/>
        <w:jc w:val="center"/>
        <w:rPr>
          <w:noProof/>
        </w:rPr>
      </w:pPr>
      <w:r>
        <w:t xml:space="preserve">Figure </w:t>
      </w:r>
      <w:r w:rsidR="007B54A4">
        <w:rPr>
          <w:noProof/>
        </w:rPr>
        <w:fldChar w:fldCharType="begin"/>
      </w:r>
      <w:r w:rsidR="007B54A4">
        <w:rPr>
          <w:noProof/>
        </w:rPr>
        <w:instrText xml:space="preserve"> SEQ Figure \* ARABIC </w:instrText>
      </w:r>
      <w:r w:rsidR="007B54A4">
        <w:rPr>
          <w:noProof/>
        </w:rPr>
        <w:fldChar w:fldCharType="separate"/>
      </w:r>
      <w:r w:rsidR="00293D71">
        <w:rPr>
          <w:noProof/>
        </w:rPr>
        <w:t>8</w:t>
      </w:r>
      <w:r w:rsidR="007B54A4">
        <w:rPr>
          <w:noProof/>
        </w:rPr>
        <w:fldChar w:fldCharType="end"/>
      </w:r>
      <w:r w:rsidRPr="00F20DDE">
        <w:rPr>
          <w:noProof/>
        </w:rPr>
        <w:t xml:space="preserve"> </w:t>
      </w:r>
      <w:r>
        <w:rPr>
          <w:noProof/>
        </w:rPr>
        <w:t>A</w:t>
      </w:r>
      <w:r>
        <w:rPr>
          <w:rFonts w:hint="eastAsia"/>
          <w:noProof/>
        </w:rPr>
        <w:t>mpli</w:t>
      </w:r>
      <w:r>
        <w:rPr>
          <w:noProof/>
        </w:rPr>
        <w:t xml:space="preserve">tude spectral </w:t>
      </w:r>
      <w:r w:rsidR="009A660B">
        <w:rPr>
          <w:noProof/>
        </w:rPr>
        <w:t>density</w:t>
      </w:r>
      <w:r>
        <w:rPr>
          <w:noProof/>
        </w:rPr>
        <w:t xml:space="preserve"> of inter-satellite range processed by C</w:t>
      </w:r>
      <w:r w:rsidR="007813E6">
        <w:rPr>
          <w:noProof/>
        </w:rPr>
        <w:t xml:space="preserve">RN </w:t>
      </w:r>
      <w:r w:rsidR="007813E6">
        <w:rPr>
          <w:rFonts w:hint="eastAsia"/>
          <w:noProof/>
        </w:rPr>
        <w:t>filter,</w:t>
      </w:r>
      <w:r>
        <w:rPr>
          <w:noProof/>
        </w:rPr>
        <w:t xml:space="preserve"> one publised by JPL and their residual</w:t>
      </w:r>
    </w:p>
    <w:p w14:paraId="367FA2C2" w14:textId="616D3D43" w:rsidR="00D3485E" w:rsidRDefault="00B40B3E" w:rsidP="00D3485E">
      <w:pPr>
        <w:ind w:firstLineChars="0" w:firstLine="0"/>
      </w:pPr>
      <w:ins w:id="1144" w:author="L Reuben" w:date="2021-02-19T18:59:00Z">
        <w:r>
          <w:rPr>
            <w:rFonts w:hint="eastAsia"/>
            <w:noProof/>
          </w:rPr>
          <w:lastRenderedPageBreak/>
          <w:drawing>
            <wp:inline distT="0" distB="0" distL="0" distR="0" wp14:anchorId="3165396B" wp14:editId="5AE01407">
              <wp:extent cx="5265420" cy="2590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5420" cy="2590800"/>
                      </a:xfrm>
                      <a:prstGeom prst="rect">
                        <a:avLst/>
                      </a:prstGeom>
                      <a:noFill/>
                      <a:ln>
                        <a:noFill/>
                      </a:ln>
                    </pic:spPr>
                  </pic:pic>
                </a:graphicData>
              </a:graphic>
            </wp:inline>
          </w:drawing>
        </w:r>
      </w:ins>
      <w:del w:id="1145" w:author="L Reuben" w:date="2021-02-19T18:59:00Z">
        <w:r w:rsidR="00D3485E" w:rsidDel="00B40B3E">
          <w:rPr>
            <w:noProof/>
          </w:rPr>
          <w:drawing>
            <wp:inline distT="0" distB="0" distL="0" distR="0" wp14:anchorId="2B24C19F" wp14:editId="4C283254">
              <wp:extent cx="5265420" cy="2682240"/>
              <wp:effectExtent l="0" t="0" r="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65420" cy="2682240"/>
                      </a:xfrm>
                      <a:prstGeom prst="rect">
                        <a:avLst/>
                      </a:prstGeom>
                      <a:noFill/>
                      <a:ln>
                        <a:noFill/>
                      </a:ln>
                    </pic:spPr>
                  </pic:pic>
                </a:graphicData>
              </a:graphic>
            </wp:inline>
          </w:drawing>
        </w:r>
      </w:del>
    </w:p>
    <w:p w14:paraId="52FE8190" w14:textId="215B4B4D" w:rsidR="00D3485E" w:rsidRDefault="00D3485E" w:rsidP="00780FD1">
      <w:pPr>
        <w:ind w:firstLineChars="0" w:firstLine="0"/>
        <w:jc w:val="center"/>
      </w:pPr>
      <w:bookmarkStart w:id="1146" w:name="_Ref62720345"/>
      <w:r>
        <w:t>图</w:t>
      </w:r>
      <w:r>
        <w:t xml:space="preserve"> </w:t>
      </w:r>
      <w:r>
        <w:fldChar w:fldCharType="begin"/>
      </w:r>
      <w:r>
        <w:instrText xml:space="preserve"> SEQ </w:instrText>
      </w:r>
      <w:r>
        <w:instrText>图</w:instrText>
      </w:r>
      <w:r>
        <w:instrText xml:space="preserve"> \* ARABIC </w:instrText>
      </w:r>
      <w:r>
        <w:fldChar w:fldCharType="separate"/>
      </w:r>
      <w:r w:rsidR="00293D71">
        <w:rPr>
          <w:noProof/>
        </w:rPr>
        <w:t>9</w:t>
      </w:r>
      <w:r>
        <w:fldChar w:fldCharType="end"/>
      </w:r>
      <w:bookmarkEnd w:id="1146"/>
      <w:r>
        <w:t xml:space="preserve"> C</w:t>
      </w:r>
      <w:r w:rsidR="007813E6">
        <w:t>RN</w:t>
      </w:r>
      <w:r w:rsidR="007813E6">
        <w:rPr>
          <w:rFonts w:hint="eastAsia"/>
        </w:rPr>
        <w:t>滤波器</w:t>
      </w:r>
      <w:r>
        <w:rPr>
          <w:rFonts w:hint="eastAsia"/>
        </w:rPr>
        <w:t>星间变率处理结果、</w:t>
      </w:r>
      <w:r>
        <w:rPr>
          <w:rFonts w:hint="eastAsia"/>
        </w:rPr>
        <w:t>J</w:t>
      </w:r>
      <w:r>
        <w:t>PL</w:t>
      </w:r>
      <w:r>
        <w:rPr>
          <w:rFonts w:hint="eastAsia"/>
        </w:rPr>
        <w:t>发布星间变率与两者残差振幅谱密度</w:t>
      </w:r>
    </w:p>
    <w:p w14:paraId="08BD4430" w14:textId="4ADF0D54" w:rsidR="00D3485E" w:rsidRDefault="00D3485E" w:rsidP="00780FD1">
      <w:pPr>
        <w:ind w:firstLineChars="0" w:firstLine="0"/>
        <w:jc w:val="center"/>
        <w:rPr>
          <w:noProof/>
        </w:rPr>
      </w:pPr>
      <w:r>
        <w:t xml:space="preserve">Figure </w:t>
      </w:r>
      <w:r w:rsidR="007B54A4">
        <w:rPr>
          <w:noProof/>
        </w:rPr>
        <w:fldChar w:fldCharType="begin"/>
      </w:r>
      <w:r w:rsidR="007B54A4">
        <w:rPr>
          <w:noProof/>
        </w:rPr>
        <w:instrText xml:space="preserve"> SEQ Figure \* ARABIC </w:instrText>
      </w:r>
      <w:r w:rsidR="007B54A4">
        <w:rPr>
          <w:noProof/>
        </w:rPr>
        <w:fldChar w:fldCharType="separate"/>
      </w:r>
      <w:r w:rsidR="00293D71">
        <w:rPr>
          <w:noProof/>
        </w:rPr>
        <w:t>9</w:t>
      </w:r>
      <w:r w:rsidR="007B54A4">
        <w:rPr>
          <w:noProof/>
        </w:rPr>
        <w:fldChar w:fldCharType="end"/>
      </w:r>
      <w:r w:rsidRPr="00F20DDE">
        <w:rPr>
          <w:noProof/>
        </w:rPr>
        <w:t xml:space="preserve"> </w:t>
      </w:r>
      <w:r>
        <w:rPr>
          <w:noProof/>
        </w:rPr>
        <w:t>A</w:t>
      </w:r>
      <w:r>
        <w:rPr>
          <w:rFonts w:hint="eastAsia"/>
          <w:noProof/>
        </w:rPr>
        <w:t>mpli</w:t>
      </w:r>
      <w:r>
        <w:rPr>
          <w:noProof/>
        </w:rPr>
        <w:t xml:space="preserve">tude spectral </w:t>
      </w:r>
      <w:r w:rsidR="009A660B">
        <w:rPr>
          <w:noProof/>
        </w:rPr>
        <w:t>density</w:t>
      </w:r>
      <w:r>
        <w:rPr>
          <w:noProof/>
        </w:rPr>
        <w:t xml:space="preserve"> of inter-satellite range-rate processed by C</w:t>
      </w:r>
      <w:r w:rsidR="007813E6">
        <w:rPr>
          <w:noProof/>
        </w:rPr>
        <w:t xml:space="preserve">RN </w:t>
      </w:r>
      <w:r w:rsidR="007813E6">
        <w:rPr>
          <w:rFonts w:hint="eastAsia"/>
          <w:noProof/>
        </w:rPr>
        <w:t>filter</w:t>
      </w:r>
      <w:r>
        <w:rPr>
          <w:noProof/>
        </w:rPr>
        <w:t>, one publised by JPL and their residual</w:t>
      </w:r>
    </w:p>
    <w:p w14:paraId="6619EA32" w14:textId="06768E74" w:rsidR="00D3485E" w:rsidRPr="00D3485E" w:rsidRDefault="00B40B3E" w:rsidP="00D3485E">
      <w:pPr>
        <w:ind w:firstLineChars="0" w:firstLine="0"/>
      </w:pPr>
      <w:ins w:id="1147" w:author="L Reuben" w:date="2021-02-19T18:59:00Z">
        <w:r>
          <w:rPr>
            <w:rFonts w:hint="eastAsia"/>
            <w:noProof/>
          </w:rPr>
          <w:drawing>
            <wp:inline distT="0" distB="0" distL="0" distR="0" wp14:anchorId="2FD21D29" wp14:editId="63E294E2">
              <wp:extent cx="5265420" cy="25908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65420" cy="2590800"/>
                      </a:xfrm>
                      <a:prstGeom prst="rect">
                        <a:avLst/>
                      </a:prstGeom>
                      <a:noFill/>
                      <a:ln>
                        <a:noFill/>
                      </a:ln>
                    </pic:spPr>
                  </pic:pic>
                </a:graphicData>
              </a:graphic>
            </wp:inline>
          </w:drawing>
        </w:r>
      </w:ins>
      <w:del w:id="1148" w:author="L Reuben" w:date="2021-02-19T18:59:00Z">
        <w:r w:rsidR="00D3485E" w:rsidDel="00B40B3E">
          <w:rPr>
            <w:rFonts w:hint="eastAsia"/>
            <w:noProof/>
          </w:rPr>
          <w:drawing>
            <wp:inline distT="0" distB="0" distL="0" distR="0" wp14:anchorId="34F37790" wp14:editId="6F1E52A1">
              <wp:extent cx="5273040" cy="2682240"/>
              <wp:effectExtent l="0" t="0" r="381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3040" cy="2682240"/>
                      </a:xfrm>
                      <a:prstGeom prst="rect">
                        <a:avLst/>
                      </a:prstGeom>
                      <a:noFill/>
                      <a:ln>
                        <a:noFill/>
                      </a:ln>
                    </pic:spPr>
                  </pic:pic>
                </a:graphicData>
              </a:graphic>
            </wp:inline>
          </w:drawing>
        </w:r>
      </w:del>
    </w:p>
    <w:p w14:paraId="3BB49369" w14:textId="4F9E630D" w:rsidR="00D3485E" w:rsidRDefault="00D3485E" w:rsidP="00780FD1">
      <w:pPr>
        <w:ind w:firstLineChars="0" w:firstLine="0"/>
        <w:jc w:val="center"/>
      </w:pPr>
      <w:bookmarkStart w:id="1149" w:name="_Ref62720346"/>
      <w:r>
        <w:t>图</w:t>
      </w:r>
      <w:r>
        <w:t xml:space="preserve"> </w:t>
      </w:r>
      <w:r>
        <w:fldChar w:fldCharType="begin"/>
      </w:r>
      <w:r>
        <w:instrText xml:space="preserve"> SEQ </w:instrText>
      </w:r>
      <w:r>
        <w:instrText>图</w:instrText>
      </w:r>
      <w:r>
        <w:instrText xml:space="preserve"> \* ARABIC </w:instrText>
      </w:r>
      <w:r>
        <w:fldChar w:fldCharType="separate"/>
      </w:r>
      <w:r w:rsidR="00293D71">
        <w:rPr>
          <w:noProof/>
        </w:rPr>
        <w:t>10</w:t>
      </w:r>
      <w:r>
        <w:fldChar w:fldCharType="end"/>
      </w:r>
      <w:bookmarkEnd w:id="1149"/>
      <w:r>
        <w:t xml:space="preserve"> C</w:t>
      </w:r>
      <w:r w:rsidR="007813E6">
        <w:t>RN</w:t>
      </w:r>
      <w:r w:rsidR="007813E6">
        <w:rPr>
          <w:rFonts w:hint="eastAsia"/>
        </w:rPr>
        <w:t>滤波器</w:t>
      </w:r>
      <w:r>
        <w:rPr>
          <w:rFonts w:hint="eastAsia"/>
        </w:rPr>
        <w:t>星间加速度处理结果、</w:t>
      </w:r>
      <w:r>
        <w:rPr>
          <w:rFonts w:hint="eastAsia"/>
        </w:rPr>
        <w:t>J</w:t>
      </w:r>
      <w:r>
        <w:t>PL</w:t>
      </w:r>
      <w:r>
        <w:rPr>
          <w:rFonts w:hint="eastAsia"/>
        </w:rPr>
        <w:t>发布星间加速度与两者残差振幅谱密度</w:t>
      </w:r>
    </w:p>
    <w:p w14:paraId="2DADDFC5" w14:textId="6C02CD40" w:rsidR="00D3485E" w:rsidRPr="00D3485E" w:rsidRDefault="00D3485E" w:rsidP="00780FD1">
      <w:pPr>
        <w:ind w:firstLineChars="0" w:firstLine="0"/>
        <w:jc w:val="center"/>
        <w:rPr>
          <w:noProof/>
        </w:rPr>
      </w:pPr>
      <w:r>
        <w:t xml:space="preserve">Figure </w:t>
      </w:r>
      <w:r w:rsidR="007B54A4">
        <w:rPr>
          <w:noProof/>
        </w:rPr>
        <w:fldChar w:fldCharType="begin"/>
      </w:r>
      <w:r w:rsidR="007B54A4">
        <w:rPr>
          <w:noProof/>
        </w:rPr>
        <w:instrText xml:space="preserve"> SEQ Figure \* ARABIC </w:instrText>
      </w:r>
      <w:r w:rsidR="007B54A4">
        <w:rPr>
          <w:noProof/>
        </w:rPr>
        <w:fldChar w:fldCharType="separate"/>
      </w:r>
      <w:r w:rsidR="00293D71">
        <w:rPr>
          <w:noProof/>
        </w:rPr>
        <w:t>10</w:t>
      </w:r>
      <w:r w:rsidR="007B54A4">
        <w:rPr>
          <w:noProof/>
        </w:rPr>
        <w:fldChar w:fldCharType="end"/>
      </w:r>
      <w:r w:rsidRPr="00F20DDE">
        <w:rPr>
          <w:noProof/>
        </w:rPr>
        <w:t xml:space="preserve"> </w:t>
      </w:r>
      <w:r>
        <w:rPr>
          <w:noProof/>
        </w:rPr>
        <w:t>A</w:t>
      </w:r>
      <w:r>
        <w:rPr>
          <w:rFonts w:hint="eastAsia"/>
          <w:noProof/>
        </w:rPr>
        <w:t>mpli</w:t>
      </w:r>
      <w:r>
        <w:rPr>
          <w:noProof/>
        </w:rPr>
        <w:t xml:space="preserve">tude spectral </w:t>
      </w:r>
      <w:r w:rsidR="009A660B">
        <w:rPr>
          <w:noProof/>
        </w:rPr>
        <w:t>density</w:t>
      </w:r>
      <w:r>
        <w:rPr>
          <w:noProof/>
        </w:rPr>
        <w:t xml:space="preserve"> of inter-satellite range-acceleration processed by C</w:t>
      </w:r>
      <w:r w:rsidR="007813E6">
        <w:rPr>
          <w:noProof/>
        </w:rPr>
        <w:t xml:space="preserve">RN </w:t>
      </w:r>
      <w:r w:rsidR="007813E6">
        <w:rPr>
          <w:rFonts w:hint="eastAsia"/>
          <w:noProof/>
        </w:rPr>
        <w:t>filter</w:t>
      </w:r>
      <w:r>
        <w:rPr>
          <w:noProof/>
        </w:rPr>
        <w:t>, one publised by JPL and their residual</w:t>
      </w:r>
    </w:p>
    <w:p w14:paraId="18162B54" w14:textId="7F3B3D53" w:rsidR="00F466C4" w:rsidRPr="002B7921" w:rsidRDefault="00F466C4" w:rsidP="00732C10">
      <w:pPr>
        <w:ind w:firstLine="420"/>
      </w:pPr>
      <w:r w:rsidRPr="002B7921">
        <w:rPr>
          <w:rFonts w:hint="eastAsia"/>
        </w:rPr>
        <w:t>计算</w:t>
      </w:r>
      <w:r w:rsidRPr="002B7921">
        <w:t>GRACE-FO</w:t>
      </w:r>
      <w:r w:rsidRPr="002B7921">
        <w:t>星间距的飞行时间校正的输入数据为</w:t>
      </w:r>
      <w:r w:rsidRPr="002B7921">
        <w:t>PLT1A</w:t>
      </w:r>
      <w:r w:rsidRPr="002B7921">
        <w:t>数据产品，其中含有时间标签为</w:t>
      </w:r>
      <w:r w:rsidRPr="002B7921">
        <w:t>GPS</w:t>
      </w:r>
      <w:r w:rsidRPr="002B7921">
        <w:t>时的双星位置以及</w:t>
      </w:r>
      <w:r w:rsidR="00732C10" w:rsidRPr="00732C10">
        <w:rPr>
          <w:rFonts w:cstheme="majorBidi"/>
        </w:rPr>
        <w:t>K/Ka</w:t>
      </w:r>
      <w:r w:rsidRPr="002B7921">
        <w:t>飞行时间，将该数据文件连同</w:t>
      </w:r>
      <w:r w:rsidRPr="002B7921">
        <w:t>USO1B</w:t>
      </w:r>
      <w:r w:rsidRPr="002B7921">
        <w:t>数据带入式</w:t>
      </w:r>
      <w:r w:rsidRPr="002B7921">
        <w:fldChar w:fldCharType="begin"/>
      </w:r>
      <w:r w:rsidRPr="002B7921">
        <w:instrText xml:space="preserve"> GOTOBUTTON ZEqnNum209748  \* MERGEFORMAT </w:instrText>
      </w:r>
      <w:r w:rsidR="00D67130">
        <w:fldChar w:fldCharType="begin"/>
      </w:r>
      <w:r w:rsidR="00D67130">
        <w:instrText xml:space="preserve"> REF ZEqnNum209748 \* Charformat \! \* MERGEFORMAT </w:instrText>
      </w:r>
      <w:r w:rsidR="00D67130">
        <w:fldChar w:fldCharType="separate"/>
      </w:r>
      <w:r w:rsidR="00293D71">
        <w:instrText>(20)</w:instrText>
      </w:r>
      <w:r w:rsidR="00D67130">
        <w:fldChar w:fldCharType="end"/>
      </w:r>
      <w:r w:rsidRPr="002B7921">
        <w:fldChar w:fldCharType="end"/>
      </w:r>
      <w:r w:rsidRPr="002B7921">
        <w:t>与式</w:t>
      </w:r>
      <w:r w:rsidRPr="002B7921">
        <w:fldChar w:fldCharType="begin"/>
      </w:r>
      <w:r w:rsidRPr="002B7921">
        <w:instrText xml:space="preserve"> GOTOBUTTON ZEqnNum344648  \* MERGEFORMAT </w:instrText>
      </w:r>
      <w:r w:rsidR="00D67130">
        <w:fldChar w:fldCharType="begin"/>
      </w:r>
      <w:r w:rsidR="00D67130">
        <w:instrText xml:space="preserve"> REF ZEqnNum344648 \* Charformat \! \* MERGEFORMAT </w:instrText>
      </w:r>
      <w:r w:rsidR="00D67130">
        <w:fldChar w:fldCharType="separate"/>
      </w:r>
      <w:r w:rsidR="00293D71">
        <w:instrText>(21)</w:instrText>
      </w:r>
      <w:r w:rsidR="00D67130">
        <w:fldChar w:fldCharType="end"/>
      </w:r>
      <w:r w:rsidRPr="002B7921">
        <w:fldChar w:fldCharType="end"/>
      </w:r>
      <w:r w:rsidRPr="002B7921">
        <w:t>得到采样频率为</w:t>
      </w:r>
      <w:r w:rsidRPr="002B7921">
        <w:t>1Hz</w:t>
      </w:r>
      <w:r w:rsidRPr="002B7921">
        <w:t>的飞行时间校正，并将其通过</w:t>
      </w:r>
      <w:r w:rsidRPr="002B7921">
        <w:t>CRN</w:t>
      </w:r>
      <w:r w:rsidRPr="002B7921">
        <w:t>滤波器得到与星间距数据匹配的飞行时间校正。下</w:t>
      </w:r>
      <w:r w:rsidR="006B4899">
        <w:fldChar w:fldCharType="begin"/>
      </w:r>
      <w:r w:rsidR="006B4899">
        <w:instrText xml:space="preserve"> REF _Ref62720424 \h </w:instrText>
      </w:r>
      <w:r w:rsidR="006B4899">
        <w:fldChar w:fldCharType="separate"/>
      </w:r>
      <w:ins w:id="1150" w:author="L Reuben" w:date="2021-02-19T16:32:00Z">
        <w:r w:rsidR="00293D71">
          <w:t>图</w:t>
        </w:r>
        <w:r w:rsidR="00293D71">
          <w:rPr>
            <w:noProof/>
          </w:rPr>
          <w:t>11</w:t>
        </w:r>
      </w:ins>
      <w:del w:id="1151" w:author="L Reuben" w:date="2021-02-19T10:15:00Z">
        <w:r w:rsidR="008A5B02" w:rsidDel="00740635">
          <w:delText>图</w:delText>
        </w:r>
        <w:r w:rsidR="008A5B02" w:rsidDel="00740635">
          <w:delText xml:space="preserve"> </w:delText>
        </w:r>
        <w:r w:rsidR="008A5B02" w:rsidDel="00740635">
          <w:rPr>
            <w:noProof/>
          </w:rPr>
          <w:delText>11</w:delText>
        </w:r>
      </w:del>
      <w:r w:rsidR="006B4899">
        <w:fldChar w:fldCharType="end"/>
      </w:r>
      <w:r w:rsidRPr="002B7921">
        <w:t>展示本次处理的星间距飞行时间校正与</w:t>
      </w:r>
      <w:r w:rsidRPr="002B7921">
        <w:t>JPL</w:t>
      </w:r>
      <w:r w:rsidRPr="002B7921">
        <w:t>公布的飞行时间校正对比结果。</w:t>
      </w:r>
    </w:p>
    <w:p w14:paraId="3BB5CE7D" w14:textId="06BBBDB8" w:rsidR="00F466C4" w:rsidRDefault="00B40B3E" w:rsidP="00F466C4">
      <w:pPr>
        <w:ind w:firstLineChars="0" w:firstLine="0"/>
        <w:jc w:val="center"/>
      </w:pPr>
      <w:ins w:id="1152" w:author="L Reuben" w:date="2021-02-19T19:00:00Z">
        <w:r>
          <w:rPr>
            <w:rFonts w:hint="eastAsia"/>
            <w:noProof/>
          </w:rPr>
          <w:lastRenderedPageBreak/>
          <w:drawing>
            <wp:inline distT="0" distB="0" distL="0" distR="0" wp14:anchorId="258D1CE2" wp14:editId="58BDDC5D">
              <wp:extent cx="5265420" cy="263652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5420" cy="2636520"/>
                      </a:xfrm>
                      <a:prstGeom prst="rect">
                        <a:avLst/>
                      </a:prstGeom>
                      <a:noFill/>
                      <a:ln>
                        <a:noFill/>
                      </a:ln>
                    </pic:spPr>
                  </pic:pic>
                </a:graphicData>
              </a:graphic>
            </wp:inline>
          </w:drawing>
        </w:r>
      </w:ins>
      <w:del w:id="1153" w:author="L Reuben" w:date="2021-02-19T19:00:00Z">
        <w:r w:rsidR="00ED6CD7" w:rsidDel="00B40B3E">
          <w:rPr>
            <w:noProof/>
          </w:rPr>
          <w:drawing>
            <wp:inline distT="0" distB="0" distL="0" distR="0" wp14:anchorId="573629FE" wp14:editId="7AA1A713">
              <wp:extent cx="5265420" cy="263652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5420" cy="2636520"/>
                      </a:xfrm>
                      <a:prstGeom prst="rect">
                        <a:avLst/>
                      </a:prstGeom>
                      <a:noFill/>
                      <a:ln>
                        <a:noFill/>
                      </a:ln>
                    </pic:spPr>
                  </pic:pic>
                </a:graphicData>
              </a:graphic>
            </wp:inline>
          </w:drawing>
        </w:r>
      </w:del>
    </w:p>
    <w:p w14:paraId="5C0459F5" w14:textId="1AF91F26" w:rsidR="00F466C4" w:rsidRDefault="00F466C4" w:rsidP="00780FD1">
      <w:pPr>
        <w:ind w:firstLineChars="0" w:firstLine="0"/>
        <w:jc w:val="center"/>
      </w:pPr>
      <w:bookmarkStart w:id="1154" w:name="_Ref62720424"/>
      <w:r>
        <w:t>图</w:t>
      </w:r>
      <w:r>
        <w:t xml:space="preserve"> </w:t>
      </w:r>
      <w:r>
        <w:fldChar w:fldCharType="begin"/>
      </w:r>
      <w:r>
        <w:instrText xml:space="preserve"> SEQ </w:instrText>
      </w:r>
      <w:r>
        <w:instrText>图</w:instrText>
      </w:r>
      <w:r>
        <w:instrText xml:space="preserve"> \* ARABIC </w:instrText>
      </w:r>
      <w:r>
        <w:fldChar w:fldCharType="separate"/>
      </w:r>
      <w:r w:rsidR="00293D71">
        <w:rPr>
          <w:noProof/>
        </w:rPr>
        <w:t>11</w:t>
      </w:r>
      <w:r>
        <w:fldChar w:fldCharType="end"/>
      </w:r>
      <w:bookmarkEnd w:id="1154"/>
      <w:r>
        <w:t xml:space="preserve"> </w:t>
      </w:r>
      <w:r w:rsidR="007813E6">
        <w:rPr>
          <w:rFonts w:hint="eastAsia"/>
        </w:rPr>
        <w:t>C</w:t>
      </w:r>
      <w:r w:rsidR="007813E6">
        <w:t>RN</w:t>
      </w:r>
      <w:r w:rsidR="007813E6">
        <w:rPr>
          <w:rFonts w:hint="eastAsia"/>
        </w:rPr>
        <w:t>滤波器飞行时间改正处理结果同</w:t>
      </w:r>
      <w:r w:rsidR="007813E6">
        <w:rPr>
          <w:rFonts w:hint="eastAsia"/>
        </w:rPr>
        <w:t>J</w:t>
      </w:r>
      <w:r w:rsidR="007813E6">
        <w:t>PL</w:t>
      </w:r>
      <w:r w:rsidR="007813E6">
        <w:rPr>
          <w:rFonts w:hint="eastAsia"/>
        </w:rPr>
        <w:t>发布飞行时间改正对比</w:t>
      </w:r>
      <w:r w:rsidR="007813E6">
        <w:rPr>
          <w:rFonts w:hint="eastAsia"/>
        </w:rPr>
        <w:t>(</w:t>
      </w:r>
      <w:r w:rsidR="007813E6">
        <w:t>a)</w:t>
      </w:r>
      <w:r w:rsidR="007813E6">
        <w:rPr>
          <w:rFonts w:hint="eastAsia"/>
        </w:rPr>
        <w:t>与两者残差</w:t>
      </w:r>
      <w:r w:rsidR="007813E6">
        <w:rPr>
          <w:rFonts w:hint="eastAsia"/>
        </w:rPr>
        <w:t>(</w:t>
      </w:r>
      <w:r w:rsidR="007813E6">
        <w:t>b)</w:t>
      </w:r>
    </w:p>
    <w:p w14:paraId="7029A470" w14:textId="08C0D782" w:rsidR="00F466C4" w:rsidRPr="00F466C4" w:rsidRDefault="00F466C4" w:rsidP="00780FD1">
      <w:pPr>
        <w:ind w:firstLineChars="0" w:firstLine="0"/>
        <w:jc w:val="center"/>
      </w:pPr>
      <w:r>
        <w:t xml:space="preserve">Figure </w:t>
      </w:r>
      <w:r w:rsidR="007B54A4">
        <w:rPr>
          <w:noProof/>
        </w:rPr>
        <w:fldChar w:fldCharType="begin"/>
      </w:r>
      <w:r w:rsidR="007B54A4">
        <w:rPr>
          <w:noProof/>
        </w:rPr>
        <w:instrText xml:space="preserve"> SEQ Figure \* ARABIC </w:instrText>
      </w:r>
      <w:r w:rsidR="007B54A4">
        <w:rPr>
          <w:noProof/>
        </w:rPr>
        <w:fldChar w:fldCharType="separate"/>
      </w:r>
      <w:r w:rsidR="00293D71">
        <w:rPr>
          <w:noProof/>
        </w:rPr>
        <w:t>11</w:t>
      </w:r>
      <w:r w:rsidR="007B54A4">
        <w:rPr>
          <w:noProof/>
        </w:rPr>
        <w:fldChar w:fldCharType="end"/>
      </w:r>
      <w:r>
        <w:t xml:space="preserve"> </w:t>
      </w:r>
      <w:r w:rsidR="006E0F0E">
        <w:rPr>
          <w:noProof/>
        </w:rPr>
        <w:t>Comparison between time-of-flight correction</w:t>
      </w:r>
      <w:r w:rsidR="006E0F0E">
        <w:t xml:space="preserve"> published by JPL and one processed by CRN </w:t>
      </w:r>
      <w:r w:rsidR="006E0F0E">
        <w:rPr>
          <w:rFonts w:hint="eastAsia"/>
        </w:rPr>
        <w:t>filter</w:t>
      </w:r>
      <w:r w:rsidR="006E0F0E">
        <w:t xml:space="preserve">(a) and the residual </w:t>
      </w:r>
      <w:r w:rsidR="006E0F0E">
        <w:rPr>
          <w:rFonts w:hint="eastAsia"/>
        </w:rPr>
        <w:t>of</w:t>
      </w:r>
      <w:r w:rsidR="006E0F0E">
        <w:t xml:space="preserve"> </w:t>
      </w:r>
      <w:r w:rsidR="006E0F0E">
        <w:rPr>
          <w:rFonts w:hint="eastAsia"/>
        </w:rPr>
        <w:t>the</w:t>
      </w:r>
      <w:r w:rsidR="006E0F0E">
        <w:t xml:space="preserve"> </w:t>
      </w:r>
      <w:r w:rsidR="006E0F0E">
        <w:rPr>
          <w:rFonts w:hint="eastAsia"/>
        </w:rPr>
        <w:t>aforementioned</w:t>
      </w:r>
      <w:r w:rsidR="006E0F0E">
        <w:t xml:space="preserve"> </w:t>
      </w:r>
      <w:r w:rsidR="006E0F0E">
        <w:rPr>
          <w:rFonts w:hint="eastAsia"/>
        </w:rPr>
        <w:t>two</w:t>
      </w:r>
      <w:r w:rsidR="006E0F0E">
        <w:t xml:space="preserve"> time</w:t>
      </w:r>
      <w:r w:rsidR="000D0E84">
        <w:t>-</w:t>
      </w:r>
      <w:r w:rsidR="006E0F0E">
        <w:t>of-flight corrections (b)</w:t>
      </w:r>
    </w:p>
    <w:p w14:paraId="424471AD" w14:textId="5BE723C0" w:rsidR="00782CA5" w:rsidRPr="00752AB1" w:rsidRDefault="008312DF">
      <w:pPr>
        <w:pStyle w:val="ae"/>
        <w:numPr>
          <w:ilvl w:val="0"/>
          <w:numId w:val="4"/>
        </w:numPr>
        <w:spacing w:beforeLines="50" w:before="156" w:afterLines="50" w:after="156"/>
        <w:ind w:firstLineChars="0"/>
        <w:rPr>
          <w:ins w:id="1155" w:author="L Reuben" w:date="2021-02-18T10:50:00Z"/>
          <w:sz w:val="32"/>
          <w:szCs w:val="32"/>
          <w:rPrChange w:id="1156" w:author="L Reuben" w:date="2021-02-18T10:51:00Z">
            <w:rPr>
              <w:ins w:id="1157" w:author="L Reuben" w:date="2021-02-18T10:50:00Z"/>
            </w:rPr>
          </w:rPrChange>
        </w:rPr>
        <w:pPrChange w:id="1158" w:author="L Reuben" w:date="2021-02-18T10:51:00Z">
          <w:pPr>
            <w:spacing w:beforeLines="50" w:before="156" w:afterLines="50" w:after="156"/>
            <w:ind w:firstLineChars="0" w:firstLine="0"/>
          </w:pPr>
        </w:pPrChange>
      </w:pPr>
      <w:del w:id="1159" w:author="L Reuben" w:date="2021-02-18T10:51:00Z">
        <w:r w:rsidRPr="00752AB1" w:rsidDel="00752AB1">
          <w:rPr>
            <w:sz w:val="32"/>
            <w:szCs w:val="32"/>
            <w:rPrChange w:id="1160" w:author="L Reuben" w:date="2021-02-18T10:51:00Z">
              <w:rPr/>
            </w:rPrChange>
          </w:rPr>
          <w:delText>3</w:delText>
        </w:r>
        <w:r w:rsidR="00C72FFF" w:rsidRPr="00752AB1" w:rsidDel="00752AB1">
          <w:rPr>
            <w:sz w:val="32"/>
            <w:szCs w:val="32"/>
            <w:rPrChange w:id="1161" w:author="L Reuben" w:date="2021-02-18T10:51:00Z">
              <w:rPr/>
            </w:rPrChange>
          </w:rPr>
          <w:delText xml:space="preserve"> </w:delText>
        </w:r>
      </w:del>
      <w:ins w:id="1162" w:author="L Reuben" w:date="2021-02-18T10:50:00Z">
        <w:r w:rsidR="00752AB1" w:rsidRPr="00752AB1">
          <w:rPr>
            <w:rFonts w:hint="eastAsia"/>
            <w:sz w:val="32"/>
            <w:szCs w:val="32"/>
            <w:rPrChange w:id="1163" w:author="L Reuben" w:date="2021-02-18T10:51:00Z">
              <w:rPr>
                <w:rFonts w:hint="eastAsia"/>
              </w:rPr>
            </w:rPrChange>
          </w:rPr>
          <w:t>高精度微波测距数据分析</w:t>
        </w:r>
      </w:ins>
      <w:del w:id="1164" w:author="L Reuben" w:date="2021-02-18T10:50:00Z">
        <w:r w:rsidR="00F466C4" w:rsidRPr="00752AB1" w:rsidDel="00752AB1">
          <w:rPr>
            <w:rFonts w:hint="eastAsia"/>
            <w:sz w:val="32"/>
            <w:szCs w:val="32"/>
            <w:rPrChange w:id="1165" w:author="L Reuben" w:date="2021-02-18T10:51:00Z">
              <w:rPr>
                <w:rFonts w:hint="eastAsia"/>
              </w:rPr>
            </w:rPrChange>
          </w:rPr>
          <w:delText>基于窗函数的低通滤波器</w:delText>
        </w:r>
      </w:del>
    </w:p>
    <w:p w14:paraId="59C6AA51" w14:textId="7181A598" w:rsidR="00752AB1" w:rsidRPr="00752AB1" w:rsidRDefault="00752AB1">
      <w:pPr>
        <w:ind w:right="210" w:firstLineChars="0" w:firstLine="0"/>
        <w:rPr>
          <w:rFonts w:ascii="黑体" w:eastAsia="黑体" w:hAnsi="黑体"/>
          <w:rPrChange w:id="1166" w:author="L Reuben" w:date="2021-02-18T10:51:00Z">
            <w:rPr>
              <w:sz w:val="32"/>
              <w:szCs w:val="32"/>
            </w:rPr>
          </w:rPrChange>
        </w:rPr>
        <w:pPrChange w:id="1167" w:author="L Reuben" w:date="2021-02-18T10:51:00Z">
          <w:pPr>
            <w:spacing w:beforeLines="50" w:before="156" w:afterLines="50" w:after="156"/>
            <w:ind w:firstLineChars="0" w:firstLine="0"/>
          </w:pPr>
        </w:pPrChange>
      </w:pPr>
      <w:ins w:id="1168" w:author="L Reuben" w:date="2021-02-18T10:51:00Z">
        <w:r>
          <w:rPr>
            <w:rFonts w:ascii="黑体" w:eastAsia="黑体" w:hAnsi="黑体" w:hint="eastAsia"/>
          </w:rPr>
          <w:t>3</w:t>
        </w:r>
        <w:r>
          <w:rPr>
            <w:rFonts w:ascii="黑体" w:eastAsia="黑体" w:hAnsi="黑体"/>
          </w:rPr>
          <w:t>.1</w:t>
        </w:r>
        <w:r>
          <w:rPr>
            <w:rFonts w:ascii="黑体" w:eastAsia="黑体" w:hAnsi="黑体" w:hint="eastAsia"/>
          </w:rPr>
          <w:t xml:space="preserve"> 基于Kaiser窗函数的低通滤波</w:t>
        </w:r>
      </w:ins>
    </w:p>
    <w:p w14:paraId="6725CFAF" w14:textId="77777777" w:rsidR="00781C12" w:rsidRDefault="00F466C4" w:rsidP="00BE41A4">
      <w:pPr>
        <w:ind w:firstLine="420"/>
        <w:rPr>
          <w:ins w:id="1169" w:author="L Reuben" w:date="2021-02-19T19:16:00Z"/>
          <w:strike/>
        </w:rPr>
      </w:pPr>
      <w:r w:rsidRPr="00752AB1">
        <w:rPr>
          <w:strike/>
          <w:rPrChange w:id="1170" w:author="L Reuben" w:date="2021-02-18T10:50:00Z">
            <w:rPr/>
          </w:rPrChange>
        </w:rPr>
        <w:t>JPL</w:t>
      </w:r>
      <w:r w:rsidRPr="00752AB1">
        <w:rPr>
          <w:rFonts w:hint="eastAsia"/>
          <w:strike/>
          <w:rPrChange w:id="1171" w:author="L Reuben" w:date="2021-02-18T10:50:00Z">
            <w:rPr>
              <w:rFonts w:hint="eastAsia"/>
            </w:rPr>
          </w:rPrChange>
        </w:rPr>
        <w:t>设计</w:t>
      </w:r>
      <w:r w:rsidRPr="00752AB1">
        <w:rPr>
          <w:strike/>
          <w:rPrChange w:id="1172" w:author="L Reuben" w:date="2021-02-18T10:50:00Z">
            <w:rPr/>
          </w:rPrChange>
        </w:rPr>
        <w:t>CRN</w:t>
      </w:r>
      <w:r w:rsidRPr="00752AB1">
        <w:rPr>
          <w:rFonts w:hint="eastAsia"/>
          <w:strike/>
          <w:rPrChange w:id="1173" w:author="L Reuben" w:date="2021-02-18T10:50:00Z">
            <w:rPr>
              <w:rFonts w:hint="eastAsia"/>
            </w:rPr>
          </w:rPrChange>
        </w:rPr>
        <w:t>滤波器的初衷是验证时间域低通滤波对</w:t>
      </w:r>
      <w:r w:rsidRPr="00752AB1">
        <w:rPr>
          <w:strike/>
          <w:rPrChange w:id="1174" w:author="L Reuben" w:date="2021-02-18T10:50:00Z">
            <w:rPr/>
          </w:rPrChange>
        </w:rPr>
        <w:t>GRACE</w:t>
      </w:r>
      <w:r w:rsidRPr="00752AB1">
        <w:rPr>
          <w:rFonts w:hint="eastAsia"/>
          <w:strike/>
          <w:rPrChange w:id="1175" w:author="L Reuben" w:date="2021-02-18T10:50:00Z">
            <w:rPr>
              <w:rFonts w:hint="eastAsia"/>
            </w:rPr>
          </w:rPrChange>
        </w:rPr>
        <w:t>卫星数据处理的可行性，而非设计一款最优的低通滤波器。</w:t>
      </w:r>
    </w:p>
    <w:p w14:paraId="7FEA359B" w14:textId="1DF1FA8E" w:rsidR="00F466C4" w:rsidRDefault="00691EAC" w:rsidP="00BE41A4">
      <w:pPr>
        <w:ind w:firstLine="420"/>
      </w:pPr>
      <w:ins w:id="1176" w:author="L Reuben" w:date="2021-02-18T10:59:00Z">
        <w:r w:rsidRPr="006B02BE">
          <w:rPr>
            <w:rFonts w:hint="eastAsia"/>
            <w:color w:val="4472C4" w:themeColor="accent1"/>
            <w:rPrChange w:id="1177" w:author="L Reuben" w:date="2021-02-18T11:08:00Z">
              <w:rPr>
                <w:rFonts w:hint="eastAsia"/>
              </w:rPr>
            </w:rPrChange>
          </w:rPr>
          <w:t>理想低通滤波器的</w:t>
        </w:r>
      </w:ins>
      <w:ins w:id="1178" w:author="L Reuben" w:date="2021-02-18T11:02:00Z">
        <w:r w:rsidRPr="006B02BE">
          <w:rPr>
            <w:rFonts w:hint="eastAsia"/>
            <w:color w:val="4472C4" w:themeColor="accent1"/>
            <w:rPrChange w:id="1179" w:author="L Reuben" w:date="2021-02-18T11:08:00Z">
              <w:rPr>
                <w:rFonts w:hint="eastAsia"/>
              </w:rPr>
            </w:rPrChange>
          </w:rPr>
          <w:t>脉冲响应长度为无限宽，该性质在实际</w:t>
        </w:r>
      </w:ins>
      <w:ins w:id="1180" w:author="L Reuben" w:date="2021-02-18T11:03:00Z">
        <w:r w:rsidRPr="006B02BE">
          <w:rPr>
            <w:rFonts w:hint="eastAsia"/>
            <w:color w:val="4472C4" w:themeColor="accent1"/>
            <w:rPrChange w:id="1181" w:author="L Reuben" w:date="2021-02-18T11:08:00Z">
              <w:rPr>
                <w:rFonts w:hint="eastAsia"/>
              </w:rPr>
            </w:rPrChange>
          </w:rPr>
          <w:t>计算中无法实现</w:t>
        </w:r>
      </w:ins>
      <w:ins w:id="1182" w:author="L Reuben" w:date="2021-02-18T11:09:00Z">
        <w:r w:rsidR="006B02BE">
          <w:rPr>
            <w:rFonts w:hint="eastAsia"/>
            <w:color w:val="4472C4" w:themeColor="accent1"/>
          </w:rPr>
          <w:t>，</w:t>
        </w:r>
      </w:ins>
      <w:r w:rsidR="00F466C4" w:rsidRPr="006B02BE">
        <w:rPr>
          <w:rFonts w:hint="eastAsia"/>
          <w:strike/>
          <w:color w:val="FF0000"/>
          <w:rPrChange w:id="1183" w:author="L Reuben" w:date="2021-02-18T11:09:00Z">
            <w:rPr>
              <w:rFonts w:hint="eastAsia"/>
            </w:rPr>
          </w:rPrChange>
        </w:rPr>
        <w:t>因此</w:t>
      </w:r>
      <w:r w:rsidR="00F466C4" w:rsidRPr="00D217B1">
        <w:rPr>
          <w:rFonts w:hint="eastAsia"/>
          <w:color w:val="FF0000"/>
          <w:rPrChange w:id="1184" w:author="Peng Xu" w:date="2021-02-05T20:09:00Z">
            <w:rPr>
              <w:rFonts w:hint="eastAsia"/>
            </w:rPr>
          </w:rPrChange>
        </w:rPr>
        <w:t>，</w:t>
      </w:r>
      <w:r w:rsidR="00F466C4" w:rsidRPr="00F466C4">
        <w:t>本文引入</w:t>
      </w:r>
      <w:r w:rsidR="00F466C4" w:rsidRPr="00F466C4">
        <w:t>Kaiser</w:t>
      </w:r>
      <w:r w:rsidR="00F466C4" w:rsidRPr="00F466C4">
        <w:t>窗函数的</w:t>
      </w:r>
      <w:r w:rsidR="00F466C4" w:rsidRPr="00F466C4">
        <w:t>FIR</w:t>
      </w:r>
      <w:r w:rsidR="00F466C4" w:rsidRPr="00F466C4">
        <w:t>低通滤波器以提高数据处理精度</w:t>
      </w:r>
      <w:ins w:id="1185" w:author="L Reuben" w:date="2021-02-18T11:11:00Z">
        <w:r w:rsidR="00446353">
          <w:rPr>
            <w:rFonts w:hint="eastAsia"/>
          </w:rPr>
          <w:t>，</w:t>
        </w:r>
        <w:r w:rsidR="00446353" w:rsidRPr="002F4AEB">
          <w:rPr>
            <w:rFonts w:hint="eastAsia"/>
            <w:color w:val="4472C4" w:themeColor="accent1"/>
            <w:rPrChange w:id="1186" w:author="L Reuben" w:date="2021-02-18T17:35:00Z">
              <w:rPr>
                <w:rFonts w:hint="eastAsia"/>
              </w:rPr>
            </w:rPrChange>
          </w:rPr>
          <w:t>并与</w:t>
        </w:r>
        <w:r w:rsidR="00446353" w:rsidRPr="002F4AEB">
          <w:rPr>
            <w:color w:val="4472C4" w:themeColor="accent1"/>
            <w:rPrChange w:id="1187" w:author="L Reuben" w:date="2021-02-18T17:35:00Z">
              <w:rPr/>
            </w:rPrChange>
          </w:rPr>
          <w:t>JPL</w:t>
        </w:r>
        <w:r w:rsidR="00446353" w:rsidRPr="002F4AEB">
          <w:rPr>
            <w:rFonts w:hint="eastAsia"/>
            <w:color w:val="4472C4" w:themeColor="accent1"/>
            <w:rPrChange w:id="1188" w:author="L Reuben" w:date="2021-02-18T17:35:00Z">
              <w:rPr>
                <w:rFonts w:hint="eastAsia"/>
              </w:rPr>
            </w:rPrChange>
          </w:rPr>
          <w:t>设计的</w:t>
        </w:r>
        <w:r w:rsidR="00446353" w:rsidRPr="002F4AEB">
          <w:rPr>
            <w:color w:val="4472C4" w:themeColor="accent1"/>
            <w:rPrChange w:id="1189" w:author="L Reuben" w:date="2021-02-18T17:35:00Z">
              <w:rPr/>
            </w:rPrChange>
          </w:rPr>
          <w:t>CRN</w:t>
        </w:r>
        <w:r w:rsidR="00446353" w:rsidRPr="002F4AEB">
          <w:rPr>
            <w:rFonts w:hint="eastAsia"/>
            <w:color w:val="4472C4" w:themeColor="accent1"/>
            <w:rPrChange w:id="1190" w:author="L Reuben" w:date="2021-02-18T17:35:00Z">
              <w:rPr>
                <w:rFonts w:hint="eastAsia"/>
              </w:rPr>
            </w:rPrChange>
          </w:rPr>
          <w:t>滤波器进行比对，为我国自主研发的重力卫星的数据处理提供新思路</w:t>
        </w:r>
      </w:ins>
      <w:r w:rsidR="00F466C4" w:rsidRPr="00F466C4">
        <w:t>。</w:t>
      </w:r>
      <w:r w:rsidR="00F466C4" w:rsidRPr="00F466C4">
        <w:t>Kaiser</w:t>
      </w:r>
      <w:r w:rsidR="00F466C4" w:rsidRPr="00F466C4">
        <w:t>窗函数形式如下</w:t>
      </w:r>
      <w:r w:rsidR="008769C8">
        <w:fldChar w:fldCharType="begin"/>
      </w:r>
      <w:r w:rsidR="008769C8">
        <w:instrText xml:space="preserve"> ADDIN ZOTERO_ITEM CSL_CITATION {"citationID":"LwXcY87z","properties":{"formattedCitation":"(ANTONIOU, 2018)","plainCitation":"(ANTONIOU, 2018)","noteIndex":0},"citationItems":[{"id":148,"uris":["http://zotero.org/users/6467040/items/IXHCDW8J"],"uri":["http://zotero.org/users/6467040/items/IXHCDW8J"],"itemData":{"id":148,"type":"book","publisher":"McGraw-Hill","title":"Digital filters: analysis, design, and signal processing applications","author":[{"family":"Antoniou","given":"A."}],"issued":{"date-parts":[["2018"]]}}}],"schema":"https://github.com/citation-style-language/schema/raw/master/csl-citation.json"} </w:instrText>
      </w:r>
      <w:r w:rsidR="008769C8">
        <w:fldChar w:fldCharType="separate"/>
      </w:r>
      <w:r w:rsidR="008769C8" w:rsidRPr="008769C8">
        <w:rPr>
          <w:rFonts w:cs="Times New Roman"/>
        </w:rPr>
        <w:t>(ANTONIOU, 2018)</w:t>
      </w:r>
      <w:r w:rsidR="008769C8">
        <w:fldChar w:fldCharType="end"/>
      </w:r>
      <w:r w:rsidR="00F466C4" w:rsidRPr="00F466C4">
        <w:t>：</w:t>
      </w:r>
    </w:p>
    <w:p w14:paraId="2ACE3C0C" w14:textId="14728624" w:rsidR="00146536" w:rsidRDefault="0056012E" w:rsidP="0056012E">
      <w:pPr>
        <w:pStyle w:val="AMDisplayEquation"/>
      </w:pPr>
      <w:r>
        <w:tab/>
      </w:r>
      <w:r w:rsidRPr="0056012E">
        <w:rPr>
          <w:position w:val="-24"/>
        </w:rPr>
        <w:object w:dxaOrig="3953" w:dyaOrig="861" w14:anchorId="11A01CED">
          <v:shape id="_x0000_i1055" type="#_x0000_t75" style="width:197.45pt;height:43.1pt" o:ole="">
            <v:imagedata r:id="rId89" o:title=""/>
          </v:shape>
          <o:OLEObject Type="Embed" ProgID="Equation.AxMath" ShapeID="_x0000_i1055" DrawAspect="Content" ObjectID="_1694342252" r:id="rId9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D67130">
        <w:fldChar w:fldCharType="begin"/>
      </w:r>
      <w:r w:rsidR="00D67130">
        <w:instrText xml:space="preserve"> SEQ AMEqn \c \* Arabic \* MERGEFORMAT </w:instrText>
      </w:r>
      <w:r w:rsidR="00D67130">
        <w:fldChar w:fldCharType="separate"/>
      </w:r>
      <w:r w:rsidR="00293D71">
        <w:rPr>
          <w:noProof/>
        </w:rPr>
        <w:instrText>31</w:instrText>
      </w:r>
      <w:r w:rsidR="00D67130">
        <w:rPr>
          <w:noProof/>
        </w:rPr>
        <w:fldChar w:fldCharType="end"/>
      </w:r>
      <w:r>
        <w:instrText>)</w:instrText>
      </w:r>
      <w:r>
        <w:fldChar w:fldCharType="end"/>
      </w:r>
    </w:p>
    <w:p w14:paraId="4DE3A525" w14:textId="35C6D963" w:rsidR="00751F59" w:rsidRDefault="00751F59" w:rsidP="00BE41A4">
      <w:pPr>
        <w:ind w:firstLine="420"/>
      </w:pPr>
      <w:r>
        <w:rPr>
          <w:rFonts w:hint="eastAsia"/>
        </w:rPr>
        <w:t>其中，</w:t>
      </w:r>
      <m:oMath>
        <m:sSub>
          <m:sSubPr>
            <m:ctrlPr>
              <w:rPr>
                <w:rFonts w:ascii="Cambria Math" w:hAnsi="Cambria Math"/>
                <w:i/>
              </w:rPr>
            </m:ctrlPr>
          </m:sSubPr>
          <m:e>
            <m:r>
              <w:rPr>
                <w:rFonts w:ascii="Cambria Math" w:hAnsi="Cambria Math"/>
              </w:rPr>
              <m:t>I</m:t>
            </m:r>
          </m:e>
          <m:sub>
            <m:r>
              <w:rPr>
                <w:rFonts w:ascii="Cambria Math" w:hAnsi="Cambria Math"/>
              </w:rPr>
              <m:t>0</m:t>
            </m:r>
          </m:sub>
        </m:sSub>
      </m:oMath>
      <w:r>
        <w:t>是第一类零阶</w:t>
      </w:r>
      <m:oMath>
        <m:r>
          <m:rPr>
            <m:sty m:val="p"/>
          </m:rPr>
          <w:rPr>
            <w:rFonts w:ascii="Cambria Math" w:hAnsi="Cambria Math"/>
          </w:rPr>
          <m:t>Bessel</m:t>
        </m:r>
      </m:oMath>
      <w:r>
        <w:t>函数，</w:t>
      </w:r>
      <m:oMath>
        <m:sSub>
          <m:sSubPr>
            <m:ctrlPr>
              <w:rPr>
                <w:rFonts w:ascii="Cambria Math" w:hAnsi="Cambria Math"/>
                <w:i/>
              </w:rPr>
            </m:ctrlPr>
          </m:sSubPr>
          <m:e>
            <m:r>
              <w:rPr>
                <w:rFonts w:ascii="Cambria Math" w:hAnsi="Cambria Math"/>
              </w:rPr>
              <m:t>R</m:t>
            </m:r>
          </m:e>
          <m:sub>
            <m:r>
              <w:rPr>
                <w:rFonts w:ascii="Cambria Math" w:hAnsi="Cambria Math"/>
              </w:rPr>
              <m:t>N</m:t>
            </m:r>
          </m:sub>
        </m:sSub>
        <m:d>
          <m:dPr>
            <m:ctrlPr>
              <w:rPr>
                <w:rFonts w:ascii="Cambria Math" w:hAnsi="Cambria Math"/>
                <w:i/>
              </w:rPr>
            </m:ctrlPr>
          </m:dPr>
          <m:e>
            <m:r>
              <w:rPr>
                <w:rFonts w:ascii="Cambria Math" w:hAnsi="Cambria Math"/>
              </w:rPr>
              <m:t>n</m:t>
            </m:r>
          </m:e>
        </m:d>
      </m:oMath>
      <w:r>
        <w:t>表示</w:t>
      </w:r>
      <w:r>
        <w:t>N</w:t>
      </w:r>
      <w:r>
        <w:t>阶矩形脉冲，</w:t>
      </w:r>
      <m:oMath>
        <m:r>
          <w:rPr>
            <w:rFonts w:ascii="Cambria Math" w:hAnsi="Cambria Math"/>
          </w:rPr>
          <m:t>β</m:t>
        </m:r>
      </m:oMath>
      <w:r>
        <w:t>是可自由选择的参数。引入</w:t>
      </w:r>
      <m:oMath>
        <m:r>
          <w:rPr>
            <w:rFonts w:ascii="Cambria Math" w:hAnsi="Cambria Math"/>
          </w:rPr>
          <m:t>β</m:t>
        </m:r>
      </m:oMath>
      <w:r>
        <w:t>的优势在于调节</w:t>
      </w:r>
      <m:oMath>
        <m:r>
          <w:rPr>
            <w:rFonts w:ascii="Cambria Math" w:hAnsi="Cambria Math"/>
          </w:rPr>
          <m:t>β</m:t>
        </m:r>
      </m:oMath>
      <w:r>
        <w:t>数值可以同时调节窗函数旁瓣衰减与主瓣宽度，即滤波器过渡带长度。</w:t>
      </w:r>
      <m:oMath>
        <m:r>
          <w:rPr>
            <w:rFonts w:ascii="Cambria Math" w:hAnsi="Cambria Math"/>
          </w:rPr>
          <m:t>β</m:t>
        </m:r>
      </m:oMath>
      <w:r>
        <w:t>数值越大，则</w:t>
      </w:r>
      <w:r w:rsidR="00BE41A4" w:rsidRPr="00BE41A4">
        <w:t>Kaiser</w:t>
      </w:r>
      <w:r>
        <w:t>窗函数越窄，而同时窗函数频率响应的旁瓣衰减越大，但主瓣的宽度也相应增加。</w:t>
      </w:r>
      <w:r w:rsidR="009A39F0">
        <w:rPr>
          <w:rFonts w:hint="eastAsia"/>
        </w:rPr>
        <w:t>为最大限度保存</w:t>
      </w:r>
      <m:oMath>
        <m:r>
          <w:rPr>
            <w:rFonts w:ascii="Cambria Math" w:hAnsi="Cambria Math"/>
          </w:rPr>
          <m:t>0.1Hz</m:t>
        </m:r>
      </m:oMath>
      <w:r>
        <w:t>以下通带信号与</w:t>
      </w:r>
      <w:r w:rsidR="009A39F0">
        <w:rPr>
          <w:rFonts w:hint="eastAsia"/>
        </w:rPr>
        <w:t>衰减</w:t>
      </w:r>
      <w:r>
        <w:t>过渡带</w:t>
      </w:r>
      <w:r w:rsidR="009A39F0">
        <w:rPr>
          <w:rFonts w:hint="eastAsia"/>
        </w:rPr>
        <w:t>信号</w:t>
      </w:r>
      <w:r>
        <w:t>，将</w:t>
      </w:r>
      <m:oMath>
        <m:r>
          <w:rPr>
            <w:rFonts w:ascii="Cambria Math" w:hAnsi="Cambria Math"/>
          </w:rPr>
          <m:t>β</m:t>
        </m:r>
      </m:oMath>
      <w:r>
        <w:t>设定为</w:t>
      </w:r>
      <m:oMath>
        <m:r>
          <w:rPr>
            <w:rFonts w:ascii="Cambria Math" w:hAnsi="Cambria Math"/>
          </w:rPr>
          <m:t>28.0</m:t>
        </m:r>
      </m:oMath>
      <w:r>
        <w:t>，滤波器抽头长度为</w:t>
      </w:r>
      <m:oMath>
        <m:r>
          <w:rPr>
            <w:rFonts w:ascii="Cambria Math" w:hAnsi="Cambria Math"/>
          </w:rPr>
          <m:t>1851</m:t>
        </m:r>
      </m:oMath>
      <w:r>
        <w:t>。</w:t>
      </w:r>
    </w:p>
    <w:p w14:paraId="3638D431" w14:textId="0D423EC1" w:rsidR="0056012E" w:rsidRDefault="00751F59" w:rsidP="002E0D26">
      <w:pPr>
        <w:ind w:firstLine="420"/>
      </w:pPr>
      <w:r>
        <w:t>如下</w:t>
      </w:r>
      <w:r w:rsidR="00F046F3">
        <w:fldChar w:fldCharType="begin"/>
      </w:r>
      <w:r w:rsidR="00F046F3">
        <w:instrText xml:space="preserve"> REF _Ref61343447 \h </w:instrText>
      </w:r>
      <w:r w:rsidR="002E0D26">
        <w:instrText xml:space="preserve"> \* MERGEFORMAT </w:instrText>
      </w:r>
      <w:r w:rsidR="00F046F3">
        <w:fldChar w:fldCharType="separate"/>
      </w:r>
      <w:ins w:id="1191" w:author="L Reuben" w:date="2021-02-19T16:32:00Z">
        <w:r w:rsidR="00293D71">
          <w:t>图</w:t>
        </w:r>
        <w:r w:rsidR="00293D71">
          <w:t xml:space="preserve"> </w:t>
        </w:r>
        <w:r w:rsidR="00293D71">
          <w:rPr>
            <w:noProof/>
          </w:rPr>
          <w:t>12</w:t>
        </w:r>
      </w:ins>
      <w:del w:id="1192" w:author="L Reuben" w:date="2021-02-19T10:15:00Z">
        <w:r w:rsidR="008A5B02" w:rsidDel="00740635">
          <w:delText>图</w:delText>
        </w:r>
        <w:r w:rsidR="008A5B02" w:rsidDel="00740635">
          <w:delText xml:space="preserve"> </w:delText>
        </w:r>
        <w:r w:rsidR="008A5B02" w:rsidDel="00740635">
          <w:rPr>
            <w:noProof/>
          </w:rPr>
          <w:delText>12</w:delText>
        </w:r>
      </w:del>
      <w:r w:rsidR="00F046F3">
        <w:fldChar w:fldCharType="end"/>
      </w:r>
      <w:r>
        <w:t>所示为</w:t>
      </w:r>
      <w:r w:rsidR="00BE41A4" w:rsidRPr="00BE41A4">
        <w:t>CRN</w:t>
      </w:r>
      <w:r>
        <w:t>滤波器与</w:t>
      </w:r>
      <w:r w:rsidR="00BE41A4" w:rsidRPr="00BE41A4">
        <w:t>Kaiser</w:t>
      </w:r>
      <w:r>
        <w:t>窗函数低通滤波器频率响应对比图，其中蓝色</w:t>
      </w:r>
      <w:r>
        <w:lastRenderedPageBreak/>
        <w:t>实线代表</w:t>
      </w:r>
      <w:r w:rsidR="00BE41A4" w:rsidRPr="00BE41A4">
        <w:t>CRN</w:t>
      </w:r>
      <w:r>
        <w:t>滤波器频率响应，橙色实线代表</w:t>
      </w:r>
      <w:r w:rsidR="00BE41A4" w:rsidRPr="00BE41A4">
        <w:t>Kaiser</w:t>
      </w:r>
      <w:r>
        <w:t>窗函数频率响应，</w:t>
      </w:r>
      <m:oMath>
        <m:r>
          <m:rPr>
            <m:sty m:val="p"/>
          </m:rPr>
          <w:rPr>
            <w:rFonts w:ascii="Cambria Math" w:hAnsi="Cambria Math" w:hint="eastAsia"/>
          </w:rPr>
          <m:t>Δ</m:t>
        </m:r>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CRN</m:t>
            </m:r>
          </m:sub>
        </m:sSub>
      </m:oMath>
      <w:r>
        <w:t>表示</w:t>
      </w:r>
      <w:r w:rsidR="00BE41A4" w:rsidRPr="00BE41A4">
        <w:t>CRN</w:t>
      </w:r>
      <w:r>
        <w:t>滤波器过渡带长度，</w:t>
      </w:r>
      <m:oMath>
        <m:r>
          <m:rPr>
            <m:sty m:val="p"/>
          </m:rPr>
          <w:rPr>
            <w:rFonts w:ascii="Cambria Math" w:hAnsi="Cambria Math" w:hint="eastAsia"/>
          </w:rPr>
          <m:t>Δ</m:t>
        </m:r>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Kaiser</m:t>
            </m:r>
          </m:sub>
        </m:sSub>
      </m:oMath>
      <w:r>
        <w:t>表示</w:t>
      </w:r>
      <w:r w:rsidR="008769C8" w:rsidRPr="008769C8">
        <w:t>Kaiser</w:t>
      </w:r>
      <w:r>
        <w:t>窗函数滤波器过渡带长度。从图中可以明显看出，</w:t>
      </w:r>
      <w:r w:rsidR="00BE41A4" w:rsidRPr="00BE41A4">
        <w:t>Kaiser</w:t>
      </w:r>
      <w:r>
        <w:t>窗函数滤波器的过渡带长度比</w:t>
      </w:r>
      <w:r w:rsidR="00BE41A4" w:rsidRPr="00BE41A4">
        <w:t>CRN</w:t>
      </w:r>
      <w:r>
        <w:t>滤波器过渡带长度短，并且前者阻带最大衰减明显小于后者。</w:t>
      </w:r>
      <w:r w:rsidR="007D5FF5">
        <w:rPr>
          <w:rFonts w:hint="eastAsia"/>
        </w:rPr>
        <w:t>在</w:t>
      </w:r>
      <w:r>
        <w:t>截止频率附</w:t>
      </w:r>
      <w:r>
        <w:rPr>
          <w:rFonts w:hint="eastAsia"/>
        </w:rPr>
        <w:t>近，</w:t>
      </w:r>
      <w:r w:rsidR="00BE41A4" w:rsidRPr="00BE41A4">
        <w:t>CRN</w:t>
      </w:r>
      <w:r>
        <w:t>滤波器在</w:t>
      </w:r>
      <m:oMath>
        <m:r>
          <w:rPr>
            <w:rFonts w:ascii="Cambria Math" w:hAnsi="Cambria Math"/>
          </w:rPr>
          <m:t>0.1</m:t>
        </m:r>
        <m:r>
          <m:rPr>
            <m:sty m:val="p"/>
          </m:rPr>
          <w:rPr>
            <w:rFonts w:ascii="Cambria Math" w:hAnsi="Cambria Math"/>
          </w:rPr>
          <m:t>Hz</m:t>
        </m:r>
      </m:oMath>
      <w:r>
        <w:t>以</w:t>
      </w:r>
      <w:r w:rsidR="0074398A">
        <w:rPr>
          <w:rFonts w:hint="eastAsia"/>
        </w:rPr>
        <w:t>上</w:t>
      </w:r>
      <w:r>
        <w:t>的</w:t>
      </w:r>
      <m:oMath>
        <m:r>
          <w:rPr>
            <w:rFonts w:ascii="Cambria Math" w:hAnsi="Cambria Math"/>
          </w:rPr>
          <m:t>0.1</m:t>
        </m:r>
        <m:r>
          <m:rPr>
            <m:sty m:val="p"/>
          </m:rPr>
          <w:rPr>
            <w:rFonts w:ascii="Cambria Math" w:hAnsi="Cambria Math"/>
          </w:rPr>
          <m:t>Hz</m:t>
        </m:r>
      </m:oMath>
      <w:r>
        <w:t>长度的频率范围内通带衰减明显</w:t>
      </w:r>
      <w:r w:rsidR="00411D74">
        <w:rPr>
          <w:rFonts w:hint="eastAsia"/>
        </w:rPr>
        <w:t>弱</w:t>
      </w:r>
      <w:r>
        <w:t>于</w:t>
      </w:r>
      <w:r w:rsidR="00101A5E" w:rsidRPr="00101A5E">
        <w:t>Kaiser</w:t>
      </w:r>
      <w:r>
        <w:t>窗函数滤波器。因此，从频率响应来看，本文设计的</w:t>
      </w:r>
      <w:r w:rsidR="00101A5E" w:rsidRPr="00101A5E">
        <w:t>Kaiser</w:t>
      </w:r>
      <w:r>
        <w:t>窗函数滤波器相较于</w:t>
      </w:r>
      <w:r w:rsidR="00101A5E" w:rsidRPr="00101A5E">
        <w:t>JPL</w:t>
      </w:r>
      <w:r>
        <w:t>设计的</w:t>
      </w:r>
      <w:r w:rsidR="00101A5E" w:rsidRPr="00101A5E">
        <w:t>CRN</w:t>
      </w:r>
      <w:r>
        <w:t>滤波器更有利于通带信号保留与阻带噪声压制，滤波效果势必更佳。</w:t>
      </w:r>
    </w:p>
    <w:p w14:paraId="053FA813" w14:textId="3528B1A5" w:rsidR="00751F59" w:rsidRDefault="00751F59" w:rsidP="00751F59">
      <w:pPr>
        <w:ind w:firstLineChars="0" w:firstLine="0"/>
        <w:jc w:val="center"/>
      </w:pPr>
      <w:r>
        <w:rPr>
          <w:noProof/>
        </w:rPr>
        <w:drawing>
          <wp:inline distT="0" distB="0" distL="0" distR="0" wp14:anchorId="0B75D6A9" wp14:editId="57115475">
            <wp:extent cx="4208456" cy="3307080"/>
            <wp:effectExtent l="0" t="0" r="1905"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216793" cy="3313631"/>
                    </a:xfrm>
                    <a:prstGeom prst="rect">
                      <a:avLst/>
                    </a:prstGeom>
                    <a:noFill/>
                    <a:ln>
                      <a:noFill/>
                    </a:ln>
                  </pic:spPr>
                </pic:pic>
              </a:graphicData>
            </a:graphic>
          </wp:inline>
        </w:drawing>
      </w:r>
    </w:p>
    <w:p w14:paraId="7533D46A" w14:textId="2B14700B" w:rsidR="00751F59" w:rsidRDefault="00751F59" w:rsidP="00424ABA">
      <w:pPr>
        <w:ind w:firstLineChars="0" w:firstLine="0"/>
        <w:jc w:val="center"/>
      </w:pPr>
      <w:bookmarkStart w:id="1193" w:name="_Ref61343447"/>
      <w:r>
        <w:t>图</w:t>
      </w:r>
      <w:r>
        <w:t xml:space="preserve"> </w:t>
      </w:r>
      <w:r>
        <w:fldChar w:fldCharType="begin"/>
      </w:r>
      <w:r>
        <w:instrText xml:space="preserve"> SEQ </w:instrText>
      </w:r>
      <w:r>
        <w:instrText>图</w:instrText>
      </w:r>
      <w:r>
        <w:instrText xml:space="preserve"> \* ARABIC </w:instrText>
      </w:r>
      <w:r>
        <w:fldChar w:fldCharType="separate"/>
      </w:r>
      <w:r w:rsidR="00293D71">
        <w:rPr>
          <w:noProof/>
        </w:rPr>
        <w:t>12</w:t>
      </w:r>
      <w:r>
        <w:fldChar w:fldCharType="end"/>
      </w:r>
      <w:bookmarkEnd w:id="1193"/>
      <w:r>
        <w:t xml:space="preserve"> </w:t>
      </w:r>
      <w:r w:rsidRPr="00751F59">
        <w:t>CRN</w:t>
      </w:r>
      <w:r w:rsidRPr="00751F59">
        <w:t>滤波器与</w:t>
      </w:r>
      <w:r w:rsidRPr="00751F59">
        <w:t>Kaiser</w:t>
      </w:r>
      <w:r w:rsidRPr="00751F59">
        <w:t>窗函数滤波器频率响应对比</w:t>
      </w:r>
    </w:p>
    <w:p w14:paraId="60C91ECD" w14:textId="1E0BD47F" w:rsidR="00751F59" w:rsidRDefault="00751F59" w:rsidP="00424ABA">
      <w:pPr>
        <w:ind w:firstLineChars="0" w:firstLine="0"/>
        <w:jc w:val="center"/>
      </w:pPr>
      <w:r>
        <w:t xml:space="preserve">Figure </w:t>
      </w:r>
      <w:r w:rsidR="007B54A4">
        <w:rPr>
          <w:noProof/>
        </w:rPr>
        <w:fldChar w:fldCharType="begin"/>
      </w:r>
      <w:r w:rsidR="007B54A4">
        <w:rPr>
          <w:noProof/>
        </w:rPr>
        <w:instrText xml:space="preserve"> SEQ Figure \* ARABIC </w:instrText>
      </w:r>
      <w:r w:rsidR="007B54A4">
        <w:rPr>
          <w:noProof/>
        </w:rPr>
        <w:fldChar w:fldCharType="separate"/>
      </w:r>
      <w:r w:rsidR="00293D71">
        <w:rPr>
          <w:noProof/>
        </w:rPr>
        <w:t>12</w:t>
      </w:r>
      <w:r w:rsidR="007B54A4">
        <w:rPr>
          <w:noProof/>
        </w:rPr>
        <w:fldChar w:fldCharType="end"/>
      </w:r>
      <w:r>
        <w:t xml:space="preserve"> C</w:t>
      </w:r>
      <w:r>
        <w:rPr>
          <w:rFonts w:hint="eastAsia"/>
        </w:rPr>
        <w:t>om</w:t>
      </w:r>
      <w:r>
        <w:t>parison of frequency response between CRN filter and Kaiser-window filter</w:t>
      </w:r>
    </w:p>
    <w:p w14:paraId="692F8BA7" w14:textId="58254EC6" w:rsidR="00751F59" w:rsidRDefault="00751F59" w:rsidP="002E0D26">
      <w:pPr>
        <w:ind w:firstLine="420"/>
      </w:pPr>
      <w:r w:rsidRPr="00751F59">
        <w:rPr>
          <w:rFonts w:hint="eastAsia"/>
        </w:rPr>
        <w:t>经</w:t>
      </w:r>
      <w:r w:rsidR="008312DF" w:rsidRPr="008312DF">
        <w:rPr>
          <w:rFonts w:cs="Times New Roman"/>
        </w:rPr>
        <w:t>Kaiser</w:t>
      </w:r>
      <w:r w:rsidRPr="00751F59">
        <w:t>窗函数低通滤波器</w:t>
      </w:r>
      <w:r w:rsidR="00310E57">
        <w:rPr>
          <w:rFonts w:hint="eastAsia"/>
        </w:rPr>
        <w:t>处理后</w:t>
      </w:r>
      <w:r w:rsidRPr="00751F59">
        <w:t>结果如下</w:t>
      </w:r>
      <w:r w:rsidR="00310E57">
        <w:fldChar w:fldCharType="begin"/>
      </w:r>
      <w:r w:rsidR="00310E57">
        <w:instrText xml:space="preserve"> REF _Ref62720940 \h </w:instrText>
      </w:r>
      <w:r w:rsidR="00310E57">
        <w:fldChar w:fldCharType="separate"/>
      </w:r>
      <w:ins w:id="1194" w:author="L Reuben" w:date="2021-02-19T16:32:00Z">
        <w:r w:rsidR="00293D71">
          <w:t>图</w:t>
        </w:r>
        <w:r w:rsidR="00293D71">
          <w:t xml:space="preserve"> </w:t>
        </w:r>
        <w:r w:rsidR="00293D71">
          <w:rPr>
            <w:noProof/>
          </w:rPr>
          <w:t>13</w:t>
        </w:r>
      </w:ins>
      <w:del w:id="1195" w:author="L Reuben" w:date="2021-02-19T10:15:00Z">
        <w:r w:rsidR="008A5B02" w:rsidDel="00740635">
          <w:delText>图</w:delText>
        </w:r>
        <w:r w:rsidR="008A5B02" w:rsidDel="00740635">
          <w:delText xml:space="preserve"> </w:delText>
        </w:r>
        <w:r w:rsidR="008A5B02" w:rsidDel="00740635">
          <w:rPr>
            <w:noProof/>
          </w:rPr>
          <w:delText>13</w:delText>
        </w:r>
      </w:del>
      <w:r w:rsidR="00310E57">
        <w:fldChar w:fldCharType="end"/>
      </w:r>
      <w:r w:rsidR="00310E57">
        <w:rPr>
          <w:rFonts w:hint="eastAsia"/>
        </w:rPr>
        <w:t>、</w:t>
      </w:r>
      <w:r w:rsidR="00310E57">
        <w:fldChar w:fldCharType="begin"/>
      </w:r>
      <w:r w:rsidR="00310E57">
        <w:instrText xml:space="preserve"> REF _Ref62720944 \h </w:instrText>
      </w:r>
      <w:r w:rsidR="00310E57">
        <w:fldChar w:fldCharType="separate"/>
      </w:r>
      <w:ins w:id="1196" w:author="L Reuben" w:date="2021-02-19T16:32:00Z">
        <w:r w:rsidR="00293D71">
          <w:t>图</w:t>
        </w:r>
        <w:r w:rsidR="00293D71">
          <w:t xml:space="preserve"> </w:t>
        </w:r>
        <w:r w:rsidR="00293D71">
          <w:rPr>
            <w:noProof/>
          </w:rPr>
          <w:t>15</w:t>
        </w:r>
      </w:ins>
      <w:del w:id="1197" w:author="L Reuben" w:date="2021-02-19T10:15:00Z">
        <w:r w:rsidR="008A5B02" w:rsidDel="00740635">
          <w:delText>图</w:delText>
        </w:r>
        <w:r w:rsidR="008A5B02" w:rsidDel="00740635">
          <w:delText xml:space="preserve"> </w:delText>
        </w:r>
        <w:r w:rsidR="008A5B02" w:rsidDel="00740635">
          <w:rPr>
            <w:noProof/>
          </w:rPr>
          <w:delText>15</w:delText>
        </w:r>
      </w:del>
      <w:r w:rsidR="00310E57">
        <w:fldChar w:fldCharType="end"/>
      </w:r>
      <w:r w:rsidR="00310E57">
        <w:rPr>
          <w:rFonts w:hint="eastAsia"/>
        </w:rPr>
        <w:t>与</w:t>
      </w:r>
      <w:r w:rsidR="00310E57">
        <w:fldChar w:fldCharType="begin"/>
      </w:r>
      <w:r w:rsidR="00310E57">
        <w:instrText xml:space="preserve"> REF _Ref62720945 \h </w:instrText>
      </w:r>
      <w:r w:rsidR="00310E57">
        <w:fldChar w:fldCharType="separate"/>
      </w:r>
      <w:ins w:id="1198" w:author="L Reuben" w:date="2021-02-19T16:32:00Z">
        <w:r w:rsidR="00293D71" w:rsidRPr="00B42132">
          <w:rPr>
            <w:rFonts w:ascii="宋体" w:hAnsi="宋体"/>
          </w:rPr>
          <w:t>图</w:t>
        </w:r>
        <w:r w:rsidR="00293D71">
          <w:t xml:space="preserve"> </w:t>
        </w:r>
        <w:r w:rsidR="00293D71">
          <w:rPr>
            <w:noProof/>
          </w:rPr>
          <w:t>17</w:t>
        </w:r>
      </w:ins>
      <w:del w:id="1199" w:author="L Reuben" w:date="2021-02-19T10:15:00Z">
        <w:r w:rsidR="008A5B02" w:rsidRPr="00B42132" w:rsidDel="00740635">
          <w:rPr>
            <w:rFonts w:ascii="宋体" w:hAnsi="宋体"/>
          </w:rPr>
          <w:delText>图</w:delText>
        </w:r>
        <w:r w:rsidR="008A5B02" w:rsidDel="00740635">
          <w:delText xml:space="preserve"> </w:delText>
        </w:r>
        <w:r w:rsidR="008A5B02" w:rsidDel="00740635">
          <w:rPr>
            <w:noProof/>
          </w:rPr>
          <w:delText>17</w:delText>
        </w:r>
      </w:del>
      <w:r w:rsidR="00310E57">
        <w:fldChar w:fldCharType="end"/>
      </w:r>
      <w:r w:rsidRPr="00751F59">
        <w:t>所示</w:t>
      </w:r>
      <w:r w:rsidR="00310E57">
        <w:rPr>
          <w:rFonts w:hint="eastAsia"/>
        </w:rPr>
        <w:t>，其中红色虚线代表</w:t>
      </w:r>
      <w:r w:rsidR="00310E57">
        <w:rPr>
          <w:rFonts w:hint="eastAsia"/>
        </w:rPr>
        <w:t>J</w:t>
      </w:r>
      <w:r w:rsidR="00310E57">
        <w:t>PL</w:t>
      </w:r>
      <w:r w:rsidR="00310E57">
        <w:rPr>
          <w:rFonts w:hint="eastAsia"/>
        </w:rPr>
        <w:t>公布数据，紫色实线代表</w:t>
      </w:r>
      <w:r w:rsidR="00310E57">
        <w:rPr>
          <w:rFonts w:hint="eastAsia"/>
        </w:rPr>
        <w:t>Kaiser</w:t>
      </w:r>
      <w:r w:rsidR="00310E57">
        <w:rPr>
          <w:rFonts w:hint="eastAsia"/>
        </w:rPr>
        <w:t>窗函数滤波器处理后的数据</w:t>
      </w:r>
      <w:r w:rsidR="003D11EF">
        <w:rPr>
          <w:rFonts w:hint="eastAsia"/>
        </w:rPr>
        <w:t>，蓝线表示两者残差</w:t>
      </w:r>
      <w:r w:rsidRPr="00751F59">
        <w:t>。</w:t>
      </w:r>
      <w:r w:rsidR="003D11EF">
        <w:fldChar w:fldCharType="begin"/>
      </w:r>
      <w:r w:rsidR="003D11EF">
        <w:instrText xml:space="preserve"> REF _Ref61343313 \h </w:instrText>
      </w:r>
      <w:r w:rsidR="003D11EF">
        <w:fldChar w:fldCharType="separate"/>
      </w:r>
      <w:ins w:id="1200" w:author="L Reuben" w:date="2021-02-19T16:32:00Z">
        <w:r w:rsidR="00293D71">
          <w:t>图</w:t>
        </w:r>
        <w:r w:rsidR="00293D71">
          <w:t xml:space="preserve"> </w:t>
        </w:r>
        <w:r w:rsidR="00293D71">
          <w:rPr>
            <w:noProof/>
          </w:rPr>
          <w:t>14</w:t>
        </w:r>
      </w:ins>
      <w:del w:id="1201" w:author="L Reuben" w:date="2021-02-19T10:15:00Z">
        <w:r w:rsidR="008A5B02" w:rsidDel="00740635">
          <w:delText>图</w:delText>
        </w:r>
        <w:r w:rsidR="008A5B02" w:rsidDel="00740635">
          <w:delText xml:space="preserve"> </w:delText>
        </w:r>
        <w:r w:rsidR="008A5B02" w:rsidDel="00740635">
          <w:rPr>
            <w:noProof/>
          </w:rPr>
          <w:delText>14</w:delText>
        </w:r>
      </w:del>
      <w:r w:rsidR="003D11EF">
        <w:fldChar w:fldCharType="end"/>
      </w:r>
      <w:r w:rsidR="003D11EF">
        <w:rPr>
          <w:rFonts w:hint="eastAsia"/>
        </w:rPr>
        <w:t>、</w:t>
      </w:r>
      <w:r w:rsidR="003D11EF">
        <w:fldChar w:fldCharType="begin"/>
      </w:r>
      <w:r w:rsidR="003D11EF">
        <w:instrText xml:space="preserve"> REF _Ref62721076 \h </w:instrText>
      </w:r>
      <w:r w:rsidR="003D11EF">
        <w:fldChar w:fldCharType="separate"/>
      </w:r>
      <w:ins w:id="1202" w:author="L Reuben" w:date="2021-02-19T16:32:00Z">
        <w:r w:rsidR="00293D71">
          <w:t>图</w:t>
        </w:r>
        <w:r w:rsidR="00293D71">
          <w:t xml:space="preserve"> </w:t>
        </w:r>
        <w:r w:rsidR="00293D71">
          <w:rPr>
            <w:noProof/>
          </w:rPr>
          <w:t>16</w:t>
        </w:r>
      </w:ins>
      <w:del w:id="1203" w:author="L Reuben" w:date="2021-02-19T10:15:00Z">
        <w:r w:rsidR="008A5B02" w:rsidDel="00740635">
          <w:delText>图</w:delText>
        </w:r>
        <w:r w:rsidR="008A5B02" w:rsidDel="00740635">
          <w:delText xml:space="preserve"> </w:delText>
        </w:r>
        <w:r w:rsidR="008A5B02" w:rsidDel="00740635">
          <w:rPr>
            <w:noProof/>
          </w:rPr>
          <w:delText>16</w:delText>
        </w:r>
      </w:del>
      <w:r w:rsidR="003D11EF">
        <w:fldChar w:fldCharType="end"/>
      </w:r>
      <w:r w:rsidR="003D11EF">
        <w:rPr>
          <w:rFonts w:hint="eastAsia"/>
        </w:rPr>
        <w:t>与</w:t>
      </w:r>
      <w:r w:rsidR="003D11EF">
        <w:fldChar w:fldCharType="begin"/>
      </w:r>
      <w:r w:rsidR="003D11EF">
        <w:instrText xml:space="preserve"> REF _Ref62721078 \h </w:instrText>
      </w:r>
      <w:r w:rsidR="003D11EF">
        <w:fldChar w:fldCharType="separate"/>
      </w:r>
      <w:ins w:id="1204" w:author="L Reuben" w:date="2021-02-19T16:32:00Z">
        <w:r w:rsidR="00293D71">
          <w:t>图</w:t>
        </w:r>
        <w:r w:rsidR="00293D71">
          <w:t xml:space="preserve"> </w:t>
        </w:r>
        <w:r w:rsidR="00293D71">
          <w:rPr>
            <w:noProof/>
          </w:rPr>
          <w:t>18</w:t>
        </w:r>
      </w:ins>
      <w:del w:id="1205" w:author="L Reuben" w:date="2021-02-19T10:15:00Z">
        <w:r w:rsidR="008A5B02" w:rsidDel="00740635">
          <w:delText>图</w:delText>
        </w:r>
        <w:r w:rsidR="008A5B02" w:rsidDel="00740635">
          <w:delText xml:space="preserve"> </w:delText>
        </w:r>
        <w:r w:rsidR="008A5B02" w:rsidDel="00740635">
          <w:rPr>
            <w:noProof/>
          </w:rPr>
          <w:delText>18</w:delText>
        </w:r>
      </w:del>
      <w:r w:rsidR="003D11EF">
        <w:fldChar w:fldCharType="end"/>
      </w:r>
      <w:r w:rsidR="003D11EF">
        <w:rPr>
          <w:rFonts w:hint="eastAsia"/>
        </w:rPr>
        <w:t>展示了以上时序数据的振幅谱密度。</w:t>
      </w:r>
      <w:r w:rsidRPr="00751F59">
        <w:t>在</w:t>
      </w:r>
      <w:r w:rsidR="00AD02F1">
        <w:fldChar w:fldCharType="begin"/>
      </w:r>
      <w:r w:rsidR="00AD02F1">
        <w:instrText xml:space="preserve"> REF _Ref61343313 \h </w:instrText>
      </w:r>
      <w:r w:rsidR="002E0D26">
        <w:instrText xml:space="preserve"> \* MERGEFORMAT </w:instrText>
      </w:r>
      <w:r w:rsidR="00AD02F1">
        <w:fldChar w:fldCharType="separate"/>
      </w:r>
      <w:ins w:id="1206" w:author="L Reuben" w:date="2021-02-19T16:32:00Z">
        <w:r w:rsidR="00293D71">
          <w:t>图</w:t>
        </w:r>
        <w:r w:rsidR="00293D71">
          <w:t xml:space="preserve"> </w:t>
        </w:r>
        <w:r w:rsidR="00293D71">
          <w:rPr>
            <w:noProof/>
          </w:rPr>
          <w:t>14</w:t>
        </w:r>
      </w:ins>
      <w:del w:id="1207" w:author="L Reuben" w:date="2021-02-19T10:15:00Z">
        <w:r w:rsidR="008A5B02" w:rsidDel="00740635">
          <w:delText>图</w:delText>
        </w:r>
        <w:r w:rsidR="008A5B02" w:rsidDel="00740635">
          <w:delText xml:space="preserve"> </w:delText>
        </w:r>
        <w:r w:rsidR="008A5B02" w:rsidDel="00740635">
          <w:rPr>
            <w:noProof/>
          </w:rPr>
          <w:delText>14</w:delText>
        </w:r>
      </w:del>
      <w:r w:rsidR="00AD02F1">
        <w:fldChar w:fldCharType="end"/>
      </w:r>
      <w:r w:rsidRPr="00751F59">
        <w:t>中，阴影部分表示期望重力信号的区域，</w:t>
      </w:r>
      <m:oMath>
        <m:r>
          <m:rPr>
            <m:sty m:val="p"/>
          </m:rPr>
          <w:rPr>
            <w:rFonts w:ascii="Cambria Math" w:hAnsi="Cambria Math" w:hint="eastAsia"/>
          </w:rPr>
          <m:t>Δ</m:t>
        </m:r>
        <m:sSub>
          <m:sSubPr>
            <m:ctrlPr>
              <w:rPr>
                <w:rFonts w:ascii="Cambria Math" w:hAnsi="Cambria Math"/>
                <w:i/>
              </w:rPr>
            </m:ctrlPr>
          </m:sSubPr>
          <m:e>
            <m:r>
              <w:rPr>
                <w:rFonts w:ascii="Cambria Math" w:hAnsi="Cambria Math"/>
              </w:rPr>
              <m:t>f</m:t>
            </m:r>
          </m:e>
          <m:sub>
            <m:r>
              <w:rPr>
                <w:rFonts w:ascii="Cambria Math" w:hAnsi="Cambria Math"/>
              </w:rPr>
              <m:t>trans</m:t>
            </m:r>
          </m:sub>
        </m:sSub>
      </m:oMath>
      <w:r w:rsidRPr="00751F59">
        <w:t>表示过渡带长度，</w:t>
      </w:r>
      <m:oMath>
        <m:r>
          <m:rPr>
            <m:sty m:val="p"/>
          </m:rPr>
          <w:rPr>
            <w:rFonts w:ascii="Cambria Math" w:hAnsi="Cambria Math" w:hint="eastAsia"/>
          </w:rPr>
          <m:t>Δ</m:t>
        </m:r>
        <m:r>
          <w:rPr>
            <w:rFonts w:ascii="Cambria Math" w:hAnsi="Cambria Math"/>
          </w:rPr>
          <m:t>Amp</m:t>
        </m:r>
      </m:oMath>
      <w:r w:rsidRPr="00751F59">
        <w:t>表示过渡带振幅谱密度衰减</w:t>
      </w:r>
      <w:r w:rsidR="00C270BE">
        <w:rPr>
          <w:rFonts w:hint="eastAsia"/>
        </w:rPr>
        <w:t>。</w:t>
      </w:r>
      <w:r w:rsidRPr="00751F59">
        <w:t>在</w:t>
      </w:r>
      <m:oMath>
        <m:r>
          <m:rPr>
            <m:sty m:val="p"/>
          </m:rPr>
          <w:rPr>
            <w:rFonts w:ascii="Cambria Math" w:hAnsi="Cambria Math" w:hint="eastAsia"/>
          </w:rPr>
          <m:t>Δ</m:t>
        </m:r>
        <m:sSub>
          <m:sSubPr>
            <m:ctrlPr>
              <w:rPr>
                <w:rFonts w:ascii="Cambria Math" w:hAnsi="Cambria Math"/>
                <w:i/>
              </w:rPr>
            </m:ctrlPr>
          </m:sSubPr>
          <m:e>
            <m:r>
              <w:rPr>
                <w:rFonts w:ascii="Cambria Math" w:hAnsi="Cambria Math"/>
              </w:rPr>
              <m:t>f</m:t>
            </m:r>
          </m:e>
          <m:sub>
            <m:r>
              <w:rPr>
                <w:rFonts w:ascii="Cambria Math" w:hAnsi="Cambria Math"/>
              </w:rPr>
              <m:t>trans</m:t>
            </m:r>
          </m:sub>
        </m:sSub>
        <m:r>
          <w:rPr>
            <w:rFonts w:ascii="Cambria Math" w:hAnsi="Cambria Math"/>
          </w:rPr>
          <m:t>&lt;0.01Hz</m:t>
        </m:r>
      </m:oMath>
      <w:r w:rsidRPr="00751F59">
        <w:t>的区域内，大于</w:t>
      </w:r>
      <m:oMath>
        <m:r>
          <w:rPr>
            <w:rFonts w:ascii="Cambria Math" w:hAnsi="Cambria Math"/>
          </w:rPr>
          <m:t>0.1Hz</m:t>
        </m:r>
      </m:oMath>
      <w:r w:rsidRPr="00751F59">
        <w:t>的噪声振幅衰减由</w:t>
      </w:r>
      <m:oMath>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m:t>
        </m:r>
        <m:r>
          <m:rPr>
            <m:lit/>
          </m:rP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Hz</m:t>
            </m:r>
          </m:e>
        </m:rad>
      </m:oMath>
      <w:r w:rsidRPr="00751F59">
        <w:t>衰减到</w:t>
      </w:r>
      <m:oMath>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m</m:t>
        </m:r>
        <m:r>
          <m:rPr>
            <m:lit/>
          </m:rP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Hz</m:t>
            </m:r>
          </m:e>
        </m:rad>
      </m:oMath>
      <w:r w:rsidRPr="00751F59">
        <w:t>，</w:t>
      </w:r>
      <w:r w:rsidR="00C270BE">
        <w:rPr>
          <w:rFonts w:hint="eastAsia"/>
        </w:rPr>
        <w:t>滤波效</w:t>
      </w:r>
      <w:r w:rsidRPr="00751F59">
        <w:t>果良好。</w:t>
      </w:r>
    </w:p>
    <w:p w14:paraId="5CC4D53B" w14:textId="5BB450D1" w:rsidR="00751F59" w:rsidRDefault="00B40B3E" w:rsidP="00751F59">
      <w:pPr>
        <w:ind w:firstLineChars="0" w:firstLine="0"/>
        <w:jc w:val="center"/>
      </w:pPr>
      <w:ins w:id="1208" w:author="L Reuben" w:date="2021-02-19T19:00:00Z">
        <w:r>
          <w:rPr>
            <w:rFonts w:hint="eastAsia"/>
            <w:noProof/>
          </w:rPr>
          <w:lastRenderedPageBreak/>
          <w:drawing>
            <wp:inline distT="0" distB="0" distL="0" distR="0" wp14:anchorId="7EAF3DEA" wp14:editId="26671599">
              <wp:extent cx="5265420" cy="26136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65420" cy="2613660"/>
                      </a:xfrm>
                      <a:prstGeom prst="rect">
                        <a:avLst/>
                      </a:prstGeom>
                      <a:noFill/>
                      <a:ln>
                        <a:noFill/>
                      </a:ln>
                    </pic:spPr>
                  </pic:pic>
                </a:graphicData>
              </a:graphic>
            </wp:inline>
          </w:drawing>
        </w:r>
      </w:ins>
      <w:del w:id="1209" w:author="L Reuben" w:date="2021-02-19T19:00:00Z">
        <w:r w:rsidR="00781127" w:rsidDel="00B40B3E">
          <w:rPr>
            <w:rFonts w:hint="eastAsia"/>
            <w:noProof/>
          </w:rPr>
          <w:drawing>
            <wp:inline distT="0" distB="0" distL="0" distR="0" wp14:anchorId="035F4504" wp14:editId="2969FD8F">
              <wp:extent cx="5265420" cy="2644140"/>
              <wp:effectExtent l="0" t="0" r="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65420" cy="2644140"/>
                      </a:xfrm>
                      <a:prstGeom prst="rect">
                        <a:avLst/>
                      </a:prstGeom>
                      <a:noFill/>
                      <a:ln>
                        <a:noFill/>
                      </a:ln>
                    </pic:spPr>
                  </pic:pic>
                </a:graphicData>
              </a:graphic>
            </wp:inline>
          </w:drawing>
        </w:r>
      </w:del>
    </w:p>
    <w:p w14:paraId="706DE2A4" w14:textId="04F88222" w:rsidR="00FD79D3" w:rsidRDefault="00751F59" w:rsidP="00424ABA">
      <w:pPr>
        <w:ind w:firstLineChars="0" w:firstLine="0"/>
        <w:jc w:val="center"/>
      </w:pPr>
      <w:bookmarkStart w:id="1210" w:name="_Ref62720940"/>
      <w:r>
        <w:t>图</w:t>
      </w:r>
      <w:r>
        <w:t xml:space="preserve"> </w:t>
      </w:r>
      <w:r>
        <w:fldChar w:fldCharType="begin"/>
      </w:r>
      <w:r>
        <w:instrText xml:space="preserve"> SEQ </w:instrText>
      </w:r>
      <w:r>
        <w:instrText>图</w:instrText>
      </w:r>
      <w:r>
        <w:instrText xml:space="preserve"> \* ARABIC </w:instrText>
      </w:r>
      <w:r>
        <w:fldChar w:fldCharType="separate"/>
      </w:r>
      <w:r w:rsidR="00293D71">
        <w:rPr>
          <w:noProof/>
        </w:rPr>
        <w:t>13</w:t>
      </w:r>
      <w:r>
        <w:fldChar w:fldCharType="end"/>
      </w:r>
      <w:bookmarkEnd w:id="1210"/>
      <w:r>
        <w:t xml:space="preserve"> </w:t>
      </w:r>
      <w:r w:rsidR="00E3509E">
        <w:t>Kaiser</w:t>
      </w:r>
      <w:r w:rsidR="00E3509E">
        <w:rPr>
          <w:rFonts w:hint="eastAsia"/>
        </w:rPr>
        <w:t>窗函数滤波器星间距处理结果同</w:t>
      </w:r>
      <w:r w:rsidR="00E3509E">
        <w:rPr>
          <w:rFonts w:hint="eastAsia"/>
        </w:rPr>
        <w:t>J</w:t>
      </w:r>
      <w:r w:rsidR="00E3509E">
        <w:t>PL</w:t>
      </w:r>
      <w:r w:rsidR="00E3509E">
        <w:rPr>
          <w:rFonts w:hint="eastAsia"/>
        </w:rPr>
        <w:t>发布星间距对比</w:t>
      </w:r>
      <w:r w:rsidR="00E3509E">
        <w:rPr>
          <w:rFonts w:hint="eastAsia"/>
        </w:rPr>
        <w:t>(</w:t>
      </w:r>
      <w:r w:rsidR="00E3509E">
        <w:t>a)</w:t>
      </w:r>
      <w:r w:rsidR="00E3509E">
        <w:rPr>
          <w:rFonts w:hint="eastAsia"/>
        </w:rPr>
        <w:t>与两者残差</w:t>
      </w:r>
      <w:r w:rsidR="00E3509E">
        <w:rPr>
          <w:rFonts w:hint="eastAsia"/>
        </w:rPr>
        <w:t>(</w:t>
      </w:r>
      <w:r w:rsidR="00E3509E">
        <w:t>b)</w:t>
      </w:r>
    </w:p>
    <w:p w14:paraId="60D2FAF1" w14:textId="59BF7698" w:rsidR="00751F59" w:rsidRDefault="00751F59" w:rsidP="00424ABA">
      <w:pPr>
        <w:ind w:firstLineChars="0" w:firstLine="0"/>
        <w:jc w:val="center"/>
      </w:pPr>
      <w:r>
        <w:t xml:space="preserve">Figure </w:t>
      </w:r>
      <w:r w:rsidR="007B54A4">
        <w:rPr>
          <w:noProof/>
        </w:rPr>
        <w:fldChar w:fldCharType="begin"/>
      </w:r>
      <w:r w:rsidR="007B54A4">
        <w:rPr>
          <w:noProof/>
        </w:rPr>
        <w:instrText xml:space="preserve"> SEQ Figure \* ARABIC </w:instrText>
      </w:r>
      <w:r w:rsidR="007B54A4">
        <w:rPr>
          <w:noProof/>
        </w:rPr>
        <w:fldChar w:fldCharType="separate"/>
      </w:r>
      <w:r w:rsidR="00293D71">
        <w:rPr>
          <w:noProof/>
        </w:rPr>
        <w:t>13</w:t>
      </w:r>
      <w:r w:rsidR="007B54A4">
        <w:rPr>
          <w:noProof/>
        </w:rPr>
        <w:fldChar w:fldCharType="end"/>
      </w:r>
      <w:r>
        <w:t xml:space="preserve"> </w:t>
      </w:r>
      <w:r w:rsidR="000C4BF7">
        <w:rPr>
          <w:noProof/>
        </w:rPr>
        <w:t>Comparison between</w:t>
      </w:r>
      <w:r w:rsidR="003F3F74">
        <w:rPr>
          <w:noProof/>
        </w:rPr>
        <w:t xml:space="preserve"> </w:t>
      </w:r>
      <w:r w:rsidR="003F3F74">
        <w:rPr>
          <w:rFonts w:hint="eastAsia"/>
          <w:noProof/>
        </w:rPr>
        <w:t>inter</w:t>
      </w:r>
      <w:r w:rsidR="003F3F74">
        <w:rPr>
          <w:noProof/>
        </w:rPr>
        <w:t>-satellite range</w:t>
      </w:r>
      <w:r w:rsidR="000C4BF7">
        <w:rPr>
          <w:noProof/>
        </w:rPr>
        <w:t xml:space="preserve"> </w:t>
      </w:r>
      <w:r w:rsidR="000C4BF7">
        <w:t xml:space="preserve">published by JPL and one processed by </w:t>
      </w:r>
      <w:r w:rsidR="003F3F74">
        <w:t>FIR filter with Kaiser windows</w:t>
      </w:r>
      <w:r w:rsidR="000C4BF7">
        <w:t xml:space="preserve"> (a) and the residual </w:t>
      </w:r>
      <w:r w:rsidR="000C4BF7">
        <w:rPr>
          <w:rFonts w:hint="eastAsia"/>
        </w:rPr>
        <w:t>of</w:t>
      </w:r>
      <w:r w:rsidR="000C4BF7">
        <w:t xml:space="preserve"> </w:t>
      </w:r>
      <w:r w:rsidR="000C4BF7">
        <w:rPr>
          <w:rFonts w:hint="eastAsia"/>
        </w:rPr>
        <w:t>the</w:t>
      </w:r>
      <w:r w:rsidR="000C4BF7">
        <w:t xml:space="preserve"> </w:t>
      </w:r>
      <w:r w:rsidR="000C4BF7">
        <w:rPr>
          <w:rFonts w:hint="eastAsia"/>
        </w:rPr>
        <w:t>aforementioned</w:t>
      </w:r>
      <w:r w:rsidR="000C4BF7">
        <w:t xml:space="preserve"> </w:t>
      </w:r>
      <w:r w:rsidR="000C4BF7">
        <w:rPr>
          <w:rFonts w:hint="eastAsia"/>
        </w:rPr>
        <w:t>two</w:t>
      </w:r>
      <w:r w:rsidR="000C4BF7">
        <w:t xml:space="preserve"> </w:t>
      </w:r>
      <w:r w:rsidR="003F3F74">
        <w:t>inter-satellite range</w:t>
      </w:r>
      <w:r w:rsidR="000C4BF7">
        <w:t xml:space="preserve"> (b)</w:t>
      </w:r>
    </w:p>
    <w:p w14:paraId="40C5E227" w14:textId="4F3EE9F0" w:rsidR="00156DAA" w:rsidRDefault="00156DAA" w:rsidP="00156DAA">
      <w:pPr>
        <w:ind w:firstLineChars="0" w:firstLine="0"/>
        <w:jc w:val="center"/>
      </w:pPr>
      <w:r>
        <w:rPr>
          <w:noProof/>
        </w:rPr>
        <w:drawing>
          <wp:inline distT="0" distB="0" distL="0" distR="0" wp14:anchorId="5F197E18" wp14:editId="69FAA2A8">
            <wp:extent cx="5274310" cy="268287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2682875"/>
                    </a:xfrm>
                    <a:prstGeom prst="rect">
                      <a:avLst/>
                    </a:prstGeom>
                    <a:noFill/>
                    <a:ln>
                      <a:noFill/>
                    </a:ln>
                  </pic:spPr>
                </pic:pic>
              </a:graphicData>
            </a:graphic>
          </wp:inline>
        </w:drawing>
      </w:r>
    </w:p>
    <w:p w14:paraId="345600B7" w14:textId="6346F112" w:rsidR="00156DAA" w:rsidRPr="00156DAA" w:rsidRDefault="00156DAA" w:rsidP="00424ABA">
      <w:pPr>
        <w:ind w:firstLineChars="0" w:firstLine="0"/>
        <w:jc w:val="center"/>
      </w:pPr>
      <w:bookmarkStart w:id="1211" w:name="_Ref61343313"/>
      <w:r>
        <w:t>图</w:t>
      </w:r>
      <w:r>
        <w:t xml:space="preserve"> </w:t>
      </w:r>
      <w:r>
        <w:fldChar w:fldCharType="begin"/>
      </w:r>
      <w:r>
        <w:instrText xml:space="preserve"> SEQ </w:instrText>
      </w:r>
      <w:r>
        <w:instrText>图</w:instrText>
      </w:r>
      <w:r>
        <w:instrText xml:space="preserve"> \* ARABIC </w:instrText>
      </w:r>
      <w:r>
        <w:fldChar w:fldCharType="separate"/>
      </w:r>
      <w:r w:rsidR="00293D71">
        <w:rPr>
          <w:noProof/>
        </w:rPr>
        <w:t>14</w:t>
      </w:r>
      <w:r>
        <w:fldChar w:fldCharType="end"/>
      </w:r>
      <w:bookmarkEnd w:id="1211"/>
      <w:r>
        <w:t xml:space="preserve"> </w:t>
      </w:r>
      <w:r w:rsidR="00254517">
        <w:rPr>
          <w:rFonts w:hint="eastAsia"/>
        </w:rPr>
        <w:t>经</w:t>
      </w:r>
      <w:r w:rsidRPr="00156DAA">
        <w:t>Kaiser</w:t>
      </w:r>
      <w:r>
        <w:rPr>
          <w:rFonts w:hint="eastAsia"/>
        </w:rPr>
        <w:t>窗函数</w:t>
      </w:r>
      <w:r w:rsidRPr="00156DAA">
        <w:t>滤</w:t>
      </w:r>
      <w:r w:rsidR="009A660B">
        <w:rPr>
          <w:rFonts w:hint="eastAsia"/>
        </w:rPr>
        <w:t>波器</w:t>
      </w:r>
      <w:r>
        <w:rPr>
          <w:rFonts w:hint="eastAsia"/>
        </w:rPr>
        <w:t>星间距</w:t>
      </w:r>
      <w:r w:rsidR="009A660B">
        <w:rPr>
          <w:rFonts w:hint="eastAsia"/>
        </w:rPr>
        <w:t>处理结果</w:t>
      </w:r>
      <w:r w:rsidRPr="00156DAA">
        <w:t>、</w:t>
      </w:r>
      <w:r w:rsidRPr="00156DAA">
        <w:t>JPL</w:t>
      </w:r>
      <w:r>
        <w:rPr>
          <w:rFonts w:hint="eastAsia"/>
        </w:rPr>
        <w:t>发布星间距</w:t>
      </w:r>
      <w:r w:rsidR="009A660B">
        <w:rPr>
          <w:rFonts w:hint="eastAsia"/>
        </w:rPr>
        <w:t>与未重采样星间距</w:t>
      </w:r>
      <w:r>
        <w:rPr>
          <w:rFonts w:hint="eastAsia"/>
        </w:rPr>
        <w:t>振幅谱</w:t>
      </w:r>
      <w:r w:rsidRPr="00156DAA">
        <w:t>谱</w:t>
      </w:r>
      <w:r w:rsidR="009A660B">
        <w:rPr>
          <w:rFonts w:hint="eastAsia"/>
        </w:rPr>
        <w:t>密度</w:t>
      </w:r>
    </w:p>
    <w:p w14:paraId="479644BF" w14:textId="389ABE57" w:rsidR="00156DAA" w:rsidRPr="0086566E" w:rsidRDefault="00156DAA" w:rsidP="00424ABA">
      <w:pPr>
        <w:ind w:firstLineChars="0" w:firstLine="0"/>
        <w:jc w:val="center"/>
        <w:rPr>
          <w:rFonts w:cs="Times New Roman"/>
        </w:rPr>
      </w:pPr>
      <w:r w:rsidRPr="0086566E">
        <w:rPr>
          <w:rFonts w:cs="Times New Roman"/>
        </w:rPr>
        <w:t xml:space="preserve">Figure </w:t>
      </w:r>
      <w:r w:rsidRPr="0086566E">
        <w:rPr>
          <w:rFonts w:cs="Times New Roman"/>
        </w:rPr>
        <w:fldChar w:fldCharType="begin"/>
      </w:r>
      <w:r w:rsidRPr="0086566E">
        <w:rPr>
          <w:rFonts w:cs="Times New Roman"/>
        </w:rPr>
        <w:instrText xml:space="preserve"> SEQ Figure \* ARABIC </w:instrText>
      </w:r>
      <w:r w:rsidRPr="0086566E">
        <w:rPr>
          <w:rFonts w:cs="Times New Roman"/>
        </w:rPr>
        <w:fldChar w:fldCharType="separate"/>
      </w:r>
      <w:r w:rsidR="00293D71">
        <w:rPr>
          <w:rFonts w:cs="Times New Roman"/>
          <w:noProof/>
        </w:rPr>
        <w:t>14</w:t>
      </w:r>
      <w:r w:rsidRPr="0086566E">
        <w:rPr>
          <w:rFonts w:cs="Times New Roman"/>
        </w:rPr>
        <w:fldChar w:fldCharType="end"/>
      </w:r>
      <w:r w:rsidRPr="0086566E">
        <w:rPr>
          <w:rFonts w:cs="Times New Roman"/>
        </w:rPr>
        <w:t xml:space="preserve"> Comparison of the </w:t>
      </w:r>
      <w:r w:rsidR="009A660B">
        <w:rPr>
          <w:rFonts w:cs="Times New Roman" w:hint="eastAsia"/>
        </w:rPr>
        <w:t>am</w:t>
      </w:r>
      <w:r w:rsidR="009A660B">
        <w:rPr>
          <w:rFonts w:cs="Times New Roman"/>
        </w:rPr>
        <w:t>plitude spectral densit</w:t>
      </w:r>
      <w:r w:rsidR="009A660B">
        <w:rPr>
          <w:rFonts w:cs="Times New Roman" w:hint="eastAsia"/>
        </w:rPr>
        <w:t>ies</w:t>
      </w:r>
      <w:r w:rsidRPr="0086566E">
        <w:rPr>
          <w:rFonts w:cs="Times New Roman"/>
        </w:rPr>
        <w:t xml:space="preserve"> of the</w:t>
      </w:r>
      <w:r w:rsidR="009A660B">
        <w:rPr>
          <w:rFonts w:cs="Times New Roman"/>
        </w:rPr>
        <w:t xml:space="preserve"> inter-satellite range processed by FIR</w:t>
      </w:r>
      <w:r w:rsidRPr="0086566E">
        <w:rPr>
          <w:rFonts w:cs="Times New Roman"/>
        </w:rPr>
        <w:t xml:space="preserve"> filter</w:t>
      </w:r>
      <w:r w:rsidR="009A660B">
        <w:rPr>
          <w:rFonts w:cs="Times New Roman"/>
        </w:rPr>
        <w:t xml:space="preserve"> with Kaiser window</w:t>
      </w:r>
      <w:r w:rsidRPr="0086566E">
        <w:rPr>
          <w:rFonts w:cs="Times New Roman"/>
        </w:rPr>
        <w:t xml:space="preserve">, </w:t>
      </w:r>
      <w:r w:rsidR="009A660B">
        <w:rPr>
          <w:rFonts w:cs="Times New Roman"/>
        </w:rPr>
        <w:t>one</w:t>
      </w:r>
      <w:r w:rsidRPr="0086566E">
        <w:rPr>
          <w:rFonts w:cs="Times New Roman"/>
        </w:rPr>
        <w:t xml:space="preserve"> </w:t>
      </w:r>
      <w:r w:rsidR="009A660B">
        <w:rPr>
          <w:rFonts w:cs="Times New Roman"/>
        </w:rPr>
        <w:t>published by</w:t>
      </w:r>
      <w:r w:rsidRPr="0086566E">
        <w:rPr>
          <w:rFonts w:cs="Times New Roman"/>
        </w:rPr>
        <w:t xml:space="preserve"> </w:t>
      </w:r>
      <w:r w:rsidR="009A660B">
        <w:rPr>
          <w:rFonts w:cs="Times New Roman"/>
        </w:rPr>
        <w:t>JPL</w:t>
      </w:r>
      <w:r w:rsidRPr="0086566E">
        <w:rPr>
          <w:rFonts w:cs="Times New Roman"/>
        </w:rPr>
        <w:t xml:space="preserve"> and original data</w:t>
      </w:r>
      <w:r w:rsidR="009A660B">
        <w:rPr>
          <w:rFonts w:cs="Times New Roman"/>
        </w:rPr>
        <w:t xml:space="preserve"> without resampling</w:t>
      </w:r>
    </w:p>
    <w:p w14:paraId="3A42DA6C" w14:textId="19998353" w:rsidR="00192062" w:rsidRDefault="00B40B3E" w:rsidP="00D40304">
      <w:pPr>
        <w:ind w:firstLineChars="0" w:firstLine="0"/>
        <w:jc w:val="center"/>
      </w:pPr>
      <w:ins w:id="1212" w:author="L Reuben" w:date="2021-02-19T19:00:00Z">
        <w:r>
          <w:rPr>
            <w:rFonts w:hint="eastAsia"/>
            <w:noProof/>
          </w:rPr>
          <w:lastRenderedPageBreak/>
          <w:drawing>
            <wp:inline distT="0" distB="0" distL="0" distR="0" wp14:anchorId="0FA39D77" wp14:editId="3C3D6005">
              <wp:extent cx="5257800" cy="25908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57800" cy="2590800"/>
                      </a:xfrm>
                      <a:prstGeom prst="rect">
                        <a:avLst/>
                      </a:prstGeom>
                      <a:noFill/>
                      <a:ln>
                        <a:noFill/>
                      </a:ln>
                    </pic:spPr>
                  </pic:pic>
                </a:graphicData>
              </a:graphic>
            </wp:inline>
          </w:drawing>
        </w:r>
      </w:ins>
      <w:del w:id="1213" w:author="L Reuben" w:date="2021-02-19T19:00:00Z">
        <w:r w:rsidR="00781127" w:rsidDel="00B40B3E">
          <w:rPr>
            <w:rFonts w:hint="eastAsia"/>
            <w:noProof/>
          </w:rPr>
          <w:drawing>
            <wp:inline distT="0" distB="0" distL="0" distR="0" wp14:anchorId="2AB2AA6D" wp14:editId="3BA1F75F">
              <wp:extent cx="5265420" cy="2621280"/>
              <wp:effectExtent l="0" t="0" r="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65420" cy="2621280"/>
                      </a:xfrm>
                      <a:prstGeom prst="rect">
                        <a:avLst/>
                      </a:prstGeom>
                      <a:noFill/>
                      <a:ln>
                        <a:noFill/>
                      </a:ln>
                    </pic:spPr>
                  </pic:pic>
                </a:graphicData>
              </a:graphic>
            </wp:inline>
          </w:drawing>
        </w:r>
      </w:del>
    </w:p>
    <w:p w14:paraId="5A80FF51" w14:textId="5E51D1D2" w:rsidR="00D40304" w:rsidRDefault="00B42132" w:rsidP="00424ABA">
      <w:pPr>
        <w:ind w:firstLineChars="0" w:firstLine="0"/>
        <w:jc w:val="center"/>
      </w:pPr>
      <w:bookmarkStart w:id="1214" w:name="_Ref62720944"/>
      <w:r>
        <w:t>图</w:t>
      </w:r>
      <w:r>
        <w:t xml:space="preserve"> </w:t>
      </w:r>
      <w:r>
        <w:fldChar w:fldCharType="begin"/>
      </w:r>
      <w:r>
        <w:instrText xml:space="preserve"> SEQ </w:instrText>
      </w:r>
      <w:r>
        <w:instrText>图</w:instrText>
      </w:r>
      <w:r>
        <w:instrText xml:space="preserve"> \* ARABIC </w:instrText>
      </w:r>
      <w:r>
        <w:fldChar w:fldCharType="separate"/>
      </w:r>
      <w:r w:rsidR="00293D71">
        <w:rPr>
          <w:noProof/>
        </w:rPr>
        <w:t>15</w:t>
      </w:r>
      <w:r>
        <w:fldChar w:fldCharType="end"/>
      </w:r>
      <w:bookmarkEnd w:id="1214"/>
      <w:r>
        <w:t xml:space="preserve"> </w:t>
      </w:r>
      <w:r w:rsidR="003549CA">
        <w:t>Kaiser</w:t>
      </w:r>
      <w:r w:rsidR="003549CA">
        <w:rPr>
          <w:rFonts w:hint="eastAsia"/>
        </w:rPr>
        <w:t>窗函数滤波器星间变率处理结果同</w:t>
      </w:r>
      <w:r w:rsidR="003549CA">
        <w:rPr>
          <w:rFonts w:hint="eastAsia"/>
        </w:rPr>
        <w:t>J</w:t>
      </w:r>
      <w:r w:rsidR="003549CA">
        <w:t>PL</w:t>
      </w:r>
      <w:r w:rsidR="003549CA">
        <w:rPr>
          <w:rFonts w:hint="eastAsia"/>
        </w:rPr>
        <w:t>发布星间变率对比</w:t>
      </w:r>
      <w:r w:rsidR="003549CA">
        <w:rPr>
          <w:rFonts w:hint="eastAsia"/>
        </w:rPr>
        <w:t>(</w:t>
      </w:r>
      <w:r w:rsidR="003549CA">
        <w:t>a)</w:t>
      </w:r>
      <w:r w:rsidR="003549CA">
        <w:rPr>
          <w:rFonts w:hint="eastAsia"/>
        </w:rPr>
        <w:t>与两者残差</w:t>
      </w:r>
      <w:r w:rsidR="003549CA">
        <w:rPr>
          <w:rFonts w:hint="eastAsia"/>
        </w:rPr>
        <w:t>(</w:t>
      </w:r>
      <w:r w:rsidR="003549CA">
        <w:t>b)</w:t>
      </w:r>
    </w:p>
    <w:p w14:paraId="39B66F2A" w14:textId="205D4AA5" w:rsidR="00D40304" w:rsidDel="00B40B3E" w:rsidRDefault="00B42132" w:rsidP="00424ABA">
      <w:pPr>
        <w:ind w:firstLineChars="0" w:firstLine="0"/>
        <w:jc w:val="center"/>
        <w:rPr>
          <w:del w:id="1215" w:author="L Reuben" w:date="2021-02-19T19:00:00Z"/>
        </w:rPr>
      </w:pPr>
      <w:r w:rsidRPr="0086566E">
        <w:rPr>
          <w:rFonts w:cs="Times New Roman"/>
        </w:rPr>
        <w:t xml:space="preserve">Figure </w:t>
      </w:r>
      <w:r w:rsidRPr="0086566E">
        <w:rPr>
          <w:rFonts w:cs="Times New Roman"/>
        </w:rPr>
        <w:fldChar w:fldCharType="begin"/>
      </w:r>
      <w:r w:rsidRPr="0086566E">
        <w:rPr>
          <w:rFonts w:cs="Times New Roman"/>
        </w:rPr>
        <w:instrText xml:space="preserve"> SEQ Figure \* ARABIC </w:instrText>
      </w:r>
      <w:r w:rsidRPr="0086566E">
        <w:rPr>
          <w:rFonts w:cs="Times New Roman"/>
        </w:rPr>
        <w:fldChar w:fldCharType="separate"/>
      </w:r>
      <w:r w:rsidR="00293D71">
        <w:rPr>
          <w:rFonts w:cs="Times New Roman"/>
          <w:noProof/>
        </w:rPr>
        <w:t>15</w:t>
      </w:r>
      <w:r w:rsidRPr="0086566E">
        <w:rPr>
          <w:rFonts w:cs="Times New Roman"/>
        </w:rPr>
        <w:fldChar w:fldCharType="end"/>
      </w:r>
      <w:r w:rsidRPr="0086566E">
        <w:rPr>
          <w:rFonts w:cs="Times New Roman"/>
        </w:rPr>
        <w:t xml:space="preserve"> </w:t>
      </w:r>
      <w:r w:rsidR="0065601C">
        <w:rPr>
          <w:noProof/>
        </w:rPr>
        <w:t xml:space="preserve">Comparison between </w:t>
      </w:r>
      <w:r w:rsidR="0065601C">
        <w:rPr>
          <w:rFonts w:hint="eastAsia"/>
          <w:noProof/>
        </w:rPr>
        <w:t>inter</w:t>
      </w:r>
      <w:r w:rsidR="0065601C">
        <w:rPr>
          <w:noProof/>
        </w:rPr>
        <w:t>-satellite range</w:t>
      </w:r>
      <w:r w:rsidR="0065601C">
        <w:rPr>
          <w:rFonts w:hint="eastAsia"/>
          <w:noProof/>
        </w:rPr>
        <w:t>-rate</w:t>
      </w:r>
      <w:r w:rsidR="0065601C">
        <w:rPr>
          <w:noProof/>
        </w:rPr>
        <w:t xml:space="preserve"> </w:t>
      </w:r>
      <w:r w:rsidR="0065601C">
        <w:t xml:space="preserve">published by JPL and one processed by FIR filter with Kaiser windows (a) and the residual </w:t>
      </w:r>
      <w:r w:rsidR="0065601C">
        <w:rPr>
          <w:rFonts w:hint="eastAsia"/>
        </w:rPr>
        <w:t>of</w:t>
      </w:r>
      <w:r w:rsidR="0065601C">
        <w:t xml:space="preserve"> </w:t>
      </w:r>
      <w:r w:rsidR="0065601C">
        <w:rPr>
          <w:rFonts w:hint="eastAsia"/>
        </w:rPr>
        <w:t>the</w:t>
      </w:r>
      <w:r w:rsidR="0065601C">
        <w:t xml:space="preserve"> </w:t>
      </w:r>
      <w:r w:rsidR="0065601C">
        <w:rPr>
          <w:rFonts w:hint="eastAsia"/>
        </w:rPr>
        <w:t>aforementioned</w:t>
      </w:r>
      <w:r w:rsidR="0065601C">
        <w:t xml:space="preserve"> </w:t>
      </w:r>
      <w:r w:rsidR="0065601C">
        <w:rPr>
          <w:rFonts w:hint="eastAsia"/>
        </w:rPr>
        <w:t>two</w:t>
      </w:r>
      <w:r w:rsidR="0065601C">
        <w:t xml:space="preserve"> inter-satellite range-rate (b)</w:t>
      </w:r>
    </w:p>
    <w:p w14:paraId="67847E24" w14:textId="60E81DB7" w:rsidR="00D87225" w:rsidRDefault="00D87225">
      <w:pPr>
        <w:ind w:firstLineChars="0" w:firstLine="0"/>
        <w:jc w:val="center"/>
        <w:pPrChange w:id="1216" w:author="L Reuben" w:date="2021-02-19T19:00:00Z">
          <w:pPr>
            <w:ind w:firstLine="420"/>
          </w:pPr>
        </w:pPrChange>
      </w:pPr>
    </w:p>
    <w:p w14:paraId="43C8F23C" w14:textId="20B31A87" w:rsidR="00D87225" w:rsidRDefault="00B40B3E" w:rsidP="00D87225">
      <w:pPr>
        <w:ind w:firstLineChars="0" w:firstLine="0"/>
        <w:jc w:val="center"/>
      </w:pPr>
      <w:ins w:id="1217" w:author="L Reuben" w:date="2021-02-19T19:00:00Z">
        <w:r>
          <w:rPr>
            <w:rFonts w:hint="eastAsia"/>
            <w:noProof/>
          </w:rPr>
          <w:drawing>
            <wp:inline distT="0" distB="0" distL="0" distR="0" wp14:anchorId="1980AC78" wp14:editId="54D8EAC3">
              <wp:extent cx="5265420" cy="25908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65420" cy="2590800"/>
                      </a:xfrm>
                      <a:prstGeom prst="rect">
                        <a:avLst/>
                      </a:prstGeom>
                      <a:noFill/>
                      <a:ln>
                        <a:noFill/>
                      </a:ln>
                    </pic:spPr>
                  </pic:pic>
                </a:graphicData>
              </a:graphic>
            </wp:inline>
          </w:drawing>
        </w:r>
      </w:ins>
      <w:del w:id="1218" w:author="L Reuben" w:date="2021-02-19T19:00:00Z">
        <w:r w:rsidR="00D87225" w:rsidDel="00B40B3E">
          <w:rPr>
            <w:noProof/>
          </w:rPr>
          <w:drawing>
            <wp:inline distT="0" distB="0" distL="0" distR="0" wp14:anchorId="0C41AF3C" wp14:editId="70A00BE5">
              <wp:extent cx="5265420" cy="2682240"/>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5420" cy="2682240"/>
                      </a:xfrm>
                      <a:prstGeom prst="rect">
                        <a:avLst/>
                      </a:prstGeom>
                      <a:noFill/>
                      <a:ln>
                        <a:noFill/>
                      </a:ln>
                    </pic:spPr>
                  </pic:pic>
                </a:graphicData>
              </a:graphic>
            </wp:inline>
          </w:drawing>
        </w:r>
      </w:del>
    </w:p>
    <w:p w14:paraId="771824EE" w14:textId="1567AF53" w:rsidR="00F938FC" w:rsidRDefault="00F938FC" w:rsidP="00424ABA">
      <w:pPr>
        <w:ind w:firstLineChars="0" w:firstLine="0"/>
        <w:jc w:val="center"/>
      </w:pPr>
      <w:bookmarkStart w:id="1219" w:name="_Ref62721076"/>
      <w:r>
        <w:t>图</w:t>
      </w:r>
      <w:r>
        <w:t xml:space="preserve"> </w:t>
      </w:r>
      <w:r>
        <w:fldChar w:fldCharType="begin"/>
      </w:r>
      <w:r>
        <w:instrText xml:space="preserve"> SEQ </w:instrText>
      </w:r>
      <w:r>
        <w:instrText>图</w:instrText>
      </w:r>
      <w:r>
        <w:instrText xml:space="preserve"> \* ARABIC </w:instrText>
      </w:r>
      <w:r>
        <w:fldChar w:fldCharType="separate"/>
      </w:r>
      <w:r w:rsidR="00293D71">
        <w:rPr>
          <w:noProof/>
        </w:rPr>
        <w:t>16</w:t>
      </w:r>
      <w:r>
        <w:fldChar w:fldCharType="end"/>
      </w:r>
      <w:bookmarkEnd w:id="1219"/>
      <w:r>
        <w:t xml:space="preserve"> Kaise</w:t>
      </w:r>
      <w:r>
        <w:rPr>
          <w:rFonts w:hint="eastAsia"/>
        </w:rPr>
        <w:t>r</w:t>
      </w:r>
      <w:r>
        <w:rPr>
          <w:rFonts w:hint="eastAsia"/>
        </w:rPr>
        <w:t>窗函数滤波器星间变率处理结果、</w:t>
      </w:r>
      <w:r>
        <w:rPr>
          <w:rFonts w:hint="eastAsia"/>
        </w:rPr>
        <w:t>J</w:t>
      </w:r>
      <w:r>
        <w:t>PL</w:t>
      </w:r>
      <w:r>
        <w:rPr>
          <w:rFonts w:hint="eastAsia"/>
        </w:rPr>
        <w:t>发布星间变率与两者残差振幅谱密度</w:t>
      </w:r>
    </w:p>
    <w:p w14:paraId="53E99F4E" w14:textId="21A831C3" w:rsidR="00D87225" w:rsidRPr="00D87225" w:rsidRDefault="00F938FC" w:rsidP="00424ABA">
      <w:pPr>
        <w:ind w:firstLineChars="0" w:firstLine="0"/>
        <w:jc w:val="center"/>
        <w:rPr>
          <w:noProof/>
        </w:rPr>
      </w:pPr>
      <w:r>
        <w:t xml:space="preserve">Figure </w:t>
      </w:r>
      <w:r w:rsidR="00D67130">
        <w:fldChar w:fldCharType="begin"/>
      </w:r>
      <w:r w:rsidR="00D67130">
        <w:instrText xml:space="preserve"> SEQ Figure \* ARABIC </w:instrText>
      </w:r>
      <w:r w:rsidR="00D67130">
        <w:fldChar w:fldCharType="separate"/>
      </w:r>
      <w:r w:rsidR="00293D71">
        <w:rPr>
          <w:noProof/>
        </w:rPr>
        <w:t>16</w:t>
      </w:r>
      <w:r w:rsidR="00D67130">
        <w:rPr>
          <w:noProof/>
        </w:rPr>
        <w:fldChar w:fldCharType="end"/>
      </w:r>
      <w:r w:rsidRPr="00F20DDE">
        <w:rPr>
          <w:noProof/>
        </w:rPr>
        <w:t xml:space="preserve"> </w:t>
      </w:r>
      <w:r>
        <w:rPr>
          <w:noProof/>
        </w:rPr>
        <w:t>A</w:t>
      </w:r>
      <w:r>
        <w:rPr>
          <w:rFonts w:hint="eastAsia"/>
          <w:noProof/>
        </w:rPr>
        <w:t>mpli</w:t>
      </w:r>
      <w:r>
        <w:rPr>
          <w:noProof/>
        </w:rPr>
        <w:t>tude spectral density of inter-satellite range-</w:t>
      </w:r>
      <w:r>
        <w:rPr>
          <w:rFonts w:hint="eastAsia"/>
          <w:noProof/>
        </w:rPr>
        <w:t>rate</w:t>
      </w:r>
      <w:r>
        <w:rPr>
          <w:noProof/>
        </w:rPr>
        <w:t xml:space="preserve"> processed by FIR </w:t>
      </w:r>
      <w:r>
        <w:rPr>
          <w:rFonts w:hint="eastAsia"/>
          <w:noProof/>
        </w:rPr>
        <w:t>filter</w:t>
      </w:r>
      <w:r>
        <w:rPr>
          <w:noProof/>
        </w:rPr>
        <w:t xml:space="preserve"> with Kaiser window, one publised by JPL and their residua</w:t>
      </w:r>
      <w:r>
        <w:rPr>
          <w:rFonts w:hint="eastAsia"/>
          <w:noProof/>
        </w:rPr>
        <w:t>l</w:t>
      </w:r>
    </w:p>
    <w:p w14:paraId="16888D3A" w14:textId="4E838A2F" w:rsidR="00D40304" w:rsidRDefault="00B40B3E" w:rsidP="00D40304">
      <w:pPr>
        <w:ind w:firstLineChars="0" w:firstLine="0"/>
        <w:jc w:val="center"/>
      </w:pPr>
      <w:ins w:id="1220" w:author="L Reuben" w:date="2021-02-19T19:00:00Z">
        <w:r>
          <w:rPr>
            <w:rFonts w:hint="eastAsia"/>
            <w:noProof/>
          </w:rPr>
          <w:lastRenderedPageBreak/>
          <w:drawing>
            <wp:inline distT="0" distB="0" distL="0" distR="0" wp14:anchorId="71C244CA" wp14:editId="59B9F89D">
              <wp:extent cx="5265420" cy="261366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65420" cy="2613660"/>
                      </a:xfrm>
                      <a:prstGeom prst="rect">
                        <a:avLst/>
                      </a:prstGeom>
                      <a:noFill/>
                      <a:ln>
                        <a:noFill/>
                      </a:ln>
                    </pic:spPr>
                  </pic:pic>
                </a:graphicData>
              </a:graphic>
            </wp:inline>
          </w:drawing>
        </w:r>
      </w:ins>
      <w:del w:id="1221" w:author="L Reuben" w:date="2021-02-19T19:00:00Z">
        <w:r w:rsidR="00781127" w:rsidDel="00B40B3E">
          <w:rPr>
            <w:rFonts w:hint="eastAsia"/>
            <w:noProof/>
          </w:rPr>
          <w:drawing>
            <wp:inline distT="0" distB="0" distL="0" distR="0" wp14:anchorId="0A9FCB6C" wp14:editId="72C5EE22">
              <wp:extent cx="5265420" cy="2606040"/>
              <wp:effectExtent l="0" t="0" r="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5420" cy="2606040"/>
                      </a:xfrm>
                      <a:prstGeom prst="rect">
                        <a:avLst/>
                      </a:prstGeom>
                      <a:noFill/>
                      <a:ln>
                        <a:noFill/>
                      </a:ln>
                    </pic:spPr>
                  </pic:pic>
                </a:graphicData>
              </a:graphic>
            </wp:inline>
          </w:drawing>
        </w:r>
      </w:del>
    </w:p>
    <w:p w14:paraId="1655E179" w14:textId="5894886B" w:rsidR="00D40304" w:rsidRPr="00B42132" w:rsidRDefault="00B42132" w:rsidP="00424ABA">
      <w:pPr>
        <w:ind w:firstLineChars="0" w:firstLine="0"/>
        <w:jc w:val="center"/>
        <w:rPr>
          <w:rFonts w:ascii="宋体" w:hAnsi="宋体"/>
        </w:rPr>
      </w:pPr>
      <w:bookmarkStart w:id="1222" w:name="_Ref62720945"/>
      <w:r w:rsidRPr="00B42132">
        <w:rPr>
          <w:rFonts w:ascii="宋体" w:hAnsi="宋体"/>
        </w:rPr>
        <w:t>图</w:t>
      </w:r>
      <w:r>
        <w:t xml:space="preserve"> </w:t>
      </w:r>
      <w:r>
        <w:fldChar w:fldCharType="begin"/>
      </w:r>
      <w:r>
        <w:instrText xml:space="preserve"> SEQ </w:instrText>
      </w:r>
      <w:r>
        <w:instrText>图</w:instrText>
      </w:r>
      <w:r>
        <w:instrText xml:space="preserve"> \* ARABIC </w:instrText>
      </w:r>
      <w:r>
        <w:fldChar w:fldCharType="separate"/>
      </w:r>
      <w:r w:rsidR="00293D71">
        <w:rPr>
          <w:noProof/>
        </w:rPr>
        <w:t>17</w:t>
      </w:r>
      <w:r>
        <w:fldChar w:fldCharType="end"/>
      </w:r>
      <w:bookmarkEnd w:id="1222"/>
      <w:r w:rsidRPr="00B42132">
        <w:rPr>
          <w:rFonts w:cs="Times New Roman"/>
        </w:rPr>
        <w:t xml:space="preserve"> </w:t>
      </w:r>
      <w:r w:rsidR="0065601C">
        <w:t>Kaiser</w:t>
      </w:r>
      <w:r w:rsidR="0065601C">
        <w:rPr>
          <w:rFonts w:hint="eastAsia"/>
        </w:rPr>
        <w:t>窗函数滤波器星间加速度处理结果同</w:t>
      </w:r>
      <w:r w:rsidR="0065601C">
        <w:rPr>
          <w:rFonts w:hint="eastAsia"/>
        </w:rPr>
        <w:t>J</w:t>
      </w:r>
      <w:r w:rsidR="0065601C">
        <w:t>PL</w:t>
      </w:r>
      <w:r w:rsidR="0065601C">
        <w:rPr>
          <w:rFonts w:hint="eastAsia"/>
        </w:rPr>
        <w:t>发布星间加速度对比</w:t>
      </w:r>
      <w:r w:rsidR="0065601C">
        <w:rPr>
          <w:rFonts w:hint="eastAsia"/>
        </w:rPr>
        <w:t>(</w:t>
      </w:r>
      <w:r w:rsidR="0065601C">
        <w:t>a)</w:t>
      </w:r>
      <w:r w:rsidR="0065601C">
        <w:rPr>
          <w:rFonts w:hint="eastAsia"/>
        </w:rPr>
        <w:t>与两者残差</w:t>
      </w:r>
      <w:r w:rsidR="0065601C">
        <w:rPr>
          <w:rFonts w:hint="eastAsia"/>
        </w:rPr>
        <w:t>(</w:t>
      </w:r>
      <w:r w:rsidR="0065601C">
        <w:t>b)</w:t>
      </w:r>
    </w:p>
    <w:p w14:paraId="05017016" w14:textId="39332D93" w:rsidR="00D40304" w:rsidRDefault="00424ABA" w:rsidP="00424ABA">
      <w:pPr>
        <w:ind w:firstLineChars="0" w:firstLine="0"/>
        <w:jc w:val="center"/>
      </w:pPr>
      <w:r>
        <w:rPr>
          <w:rFonts w:cs="Times New Roman"/>
        </w:rPr>
        <w:t>F</w:t>
      </w:r>
      <w:r w:rsidR="00B42132" w:rsidRPr="00B42132">
        <w:rPr>
          <w:rFonts w:cs="Times New Roman"/>
        </w:rPr>
        <w:t xml:space="preserve">igure </w:t>
      </w:r>
      <w:r w:rsidR="00B42132" w:rsidRPr="00B42132">
        <w:rPr>
          <w:rFonts w:cs="Times New Roman"/>
        </w:rPr>
        <w:fldChar w:fldCharType="begin"/>
      </w:r>
      <w:r w:rsidR="00B42132" w:rsidRPr="00B42132">
        <w:rPr>
          <w:rFonts w:cs="Times New Roman"/>
        </w:rPr>
        <w:instrText xml:space="preserve"> SEQ Figure \* ARABIC </w:instrText>
      </w:r>
      <w:r w:rsidR="00B42132" w:rsidRPr="00B42132">
        <w:rPr>
          <w:rFonts w:cs="Times New Roman"/>
        </w:rPr>
        <w:fldChar w:fldCharType="separate"/>
      </w:r>
      <w:r w:rsidR="00293D71">
        <w:rPr>
          <w:rFonts w:cs="Times New Roman"/>
          <w:noProof/>
        </w:rPr>
        <w:t>17</w:t>
      </w:r>
      <w:r w:rsidR="00B42132" w:rsidRPr="00B42132">
        <w:rPr>
          <w:rFonts w:cs="Times New Roman"/>
        </w:rPr>
        <w:fldChar w:fldCharType="end"/>
      </w:r>
      <w:r w:rsidR="00B42132" w:rsidRPr="00B42132">
        <w:rPr>
          <w:rFonts w:cs="Times New Roman"/>
        </w:rPr>
        <w:t xml:space="preserve"> </w:t>
      </w:r>
      <w:r w:rsidR="0065601C">
        <w:rPr>
          <w:noProof/>
        </w:rPr>
        <w:t xml:space="preserve">Comparison between </w:t>
      </w:r>
      <w:r w:rsidR="0065601C">
        <w:rPr>
          <w:rFonts w:hint="eastAsia"/>
          <w:noProof/>
        </w:rPr>
        <w:t>inter</w:t>
      </w:r>
      <w:r w:rsidR="0065601C">
        <w:rPr>
          <w:noProof/>
        </w:rPr>
        <w:t>-satellite range</w:t>
      </w:r>
      <w:r w:rsidR="0065601C">
        <w:rPr>
          <w:rFonts w:hint="eastAsia"/>
          <w:noProof/>
        </w:rPr>
        <w:t>-</w:t>
      </w:r>
      <w:r w:rsidR="0065601C">
        <w:rPr>
          <w:noProof/>
        </w:rPr>
        <w:t xml:space="preserve">acceleration </w:t>
      </w:r>
      <w:r w:rsidR="0065601C">
        <w:t xml:space="preserve">published by JPL and one processed by FIR filter with Kaiser windows (a) and the residual </w:t>
      </w:r>
      <w:r w:rsidR="0065601C">
        <w:rPr>
          <w:rFonts w:hint="eastAsia"/>
        </w:rPr>
        <w:t>of</w:t>
      </w:r>
      <w:r w:rsidR="0065601C">
        <w:t xml:space="preserve"> </w:t>
      </w:r>
      <w:r w:rsidR="0065601C">
        <w:rPr>
          <w:rFonts w:hint="eastAsia"/>
        </w:rPr>
        <w:t>the</w:t>
      </w:r>
      <w:r w:rsidR="0065601C">
        <w:t xml:space="preserve"> </w:t>
      </w:r>
      <w:r w:rsidR="0065601C">
        <w:rPr>
          <w:rFonts w:hint="eastAsia"/>
        </w:rPr>
        <w:t>aforementioned</w:t>
      </w:r>
      <w:r w:rsidR="0065601C">
        <w:t xml:space="preserve"> </w:t>
      </w:r>
      <w:r w:rsidR="0065601C">
        <w:rPr>
          <w:rFonts w:hint="eastAsia"/>
        </w:rPr>
        <w:t>two</w:t>
      </w:r>
      <w:r w:rsidR="0065601C">
        <w:t xml:space="preserve"> inter-satellite range-acceleration (b)</w:t>
      </w:r>
    </w:p>
    <w:p w14:paraId="14BDCBB0" w14:textId="1C9DC5EE" w:rsidR="00F938FC" w:rsidRDefault="00B40B3E" w:rsidP="00D87225">
      <w:pPr>
        <w:ind w:firstLineChars="0" w:firstLine="0"/>
      </w:pPr>
      <w:ins w:id="1223" w:author="L Reuben" w:date="2021-02-19T19:01:00Z">
        <w:r>
          <w:rPr>
            <w:rFonts w:hint="eastAsia"/>
            <w:noProof/>
          </w:rPr>
          <w:drawing>
            <wp:inline distT="0" distB="0" distL="0" distR="0" wp14:anchorId="765DBBC4" wp14:editId="7A940C03">
              <wp:extent cx="5265420" cy="2590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65420" cy="2590800"/>
                      </a:xfrm>
                      <a:prstGeom prst="rect">
                        <a:avLst/>
                      </a:prstGeom>
                      <a:noFill/>
                      <a:ln>
                        <a:noFill/>
                      </a:ln>
                    </pic:spPr>
                  </pic:pic>
                </a:graphicData>
              </a:graphic>
            </wp:inline>
          </w:drawing>
        </w:r>
      </w:ins>
      <w:del w:id="1224" w:author="L Reuben" w:date="2021-02-19T19:01:00Z">
        <w:r w:rsidR="00D87225" w:rsidDel="00B40B3E">
          <w:rPr>
            <w:noProof/>
          </w:rPr>
          <w:drawing>
            <wp:inline distT="0" distB="0" distL="0" distR="0" wp14:anchorId="72CA88D6" wp14:editId="3B6774CE">
              <wp:extent cx="5265420" cy="2682240"/>
              <wp:effectExtent l="0" t="0" r="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65420" cy="2682240"/>
                      </a:xfrm>
                      <a:prstGeom prst="rect">
                        <a:avLst/>
                      </a:prstGeom>
                      <a:noFill/>
                      <a:ln>
                        <a:noFill/>
                      </a:ln>
                    </pic:spPr>
                  </pic:pic>
                </a:graphicData>
              </a:graphic>
            </wp:inline>
          </w:drawing>
        </w:r>
      </w:del>
    </w:p>
    <w:p w14:paraId="038B9F98" w14:textId="165BDB55" w:rsidR="00F938FC" w:rsidRDefault="00F938FC" w:rsidP="00424ABA">
      <w:pPr>
        <w:ind w:firstLineChars="0" w:firstLine="0"/>
        <w:jc w:val="center"/>
      </w:pPr>
      <w:bookmarkStart w:id="1225" w:name="_Ref62721078"/>
      <w:r>
        <w:t>图</w:t>
      </w:r>
      <w:r>
        <w:t xml:space="preserve"> </w:t>
      </w:r>
      <w:r>
        <w:fldChar w:fldCharType="begin"/>
      </w:r>
      <w:r>
        <w:instrText xml:space="preserve"> SEQ </w:instrText>
      </w:r>
      <w:r>
        <w:instrText>图</w:instrText>
      </w:r>
      <w:r>
        <w:instrText xml:space="preserve"> \* ARABIC </w:instrText>
      </w:r>
      <w:r>
        <w:fldChar w:fldCharType="separate"/>
      </w:r>
      <w:r w:rsidR="00293D71">
        <w:rPr>
          <w:noProof/>
        </w:rPr>
        <w:t>18</w:t>
      </w:r>
      <w:r>
        <w:fldChar w:fldCharType="end"/>
      </w:r>
      <w:bookmarkEnd w:id="1225"/>
      <w:r>
        <w:t xml:space="preserve"> Kaiser</w:t>
      </w:r>
      <w:r>
        <w:rPr>
          <w:rFonts w:hint="eastAsia"/>
        </w:rPr>
        <w:t>窗函数滤波器星间加速度处理结果、</w:t>
      </w:r>
      <w:r>
        <w:rPr>
          <w:rFonts w:hint="eastAsia"/>
        </w:rPr>
        <w:t>J</w:t>
      </w:r>
      <w:r>
        <w:t>PL</w:t>
      </w:r>
      <w:r>
        <w:rPr>
          <w:rFonts w:hint="eastAsia"/>
        </w:rPr>
        <w:t>发布星间加速度与两者残差振幅谱密度</w:t>
      </w:r>
    </w:p>
    <w:p w14:paraId="1208CC3B" w14:textId="698D4F10" w:rsidR="00F938FC" w:rsidRPr="00F938FC" w:rsidRDefault="00F938FC" w:rsidP="00424ABA">
      <w:pPr>
        <w:ind w:firstLineChars="0" w:firstLine="0"/>
        <w:jc w:val="center"/>
        <w:rPr>
          <w:noProof/>
        </w:rPr>
      </w:pPr>
      <w:r>
        <w:t xml:space="preserve">Figure </w:t>
      </w:r>
      <w:r w:rsidR="00D67130">
        <w:fldChar w:fldCharType="begin"/>
      </w:r>
      <w:r w:rsidR="00D67130">
        <w:instrText xml:space="preserve"> SEQ Figure \* ARABIC </w:instrText>
      </w:r>
      <w:r w:rsidR="00D67130">
        <w:fldChar w:fldCharType="separate"/>
      </w:r>
      <w:r w:rsidR="00293D71">
        <w:rPr>
          <w:noProof/>
        </w:rPr>
        <w:t>18</w:t>
      </w:r>
      <w:r w:rsidR="00D67130">
        <w:rPr>
          <w:noProof/>
        </w:rPr>
        <w:fldChar w:fldCharType="end"/>
      </w:r>
      <w:r w:rsidRPr="00F20DDE">
        <w:rPr>
          <w:noProof/>
        </w:rPr>
        <w:t xml:space="preserve"> </w:t>
      </w:r>
      <w:r>
        <w:rPr>
          <w:noProof/>
        </w:rPr>
        <w:t>A</w:t>
      </w:r>
      <w:r>
        <w:rPr>
          <w:rFonts w:hint="eastAsia"/>
          <w:noProof/>
        </w:rPr>
        <w:t>mpli</w:t>
      </w:r>
      <w:r>
        <w:rPr>
          <w:noProof/>
        </w:rPr>
        <w:t xml:space="preserve">tude spectral density of inter-satellite range-acceleration processed by </w:t>
      </w:r>
      <w:r w:rsidR="00CA5A01">
        <w:rPr>
          <w:noProof/>
        </w:rPr>
        <w:t>FIR</w:t>
      </w:r>
      <w:r>
        <w:rPr>
          <w:noProof/>
        </w:rPr>
        <w:t xml:space="preserve"> </w:t>
      </w:r>
      <w:r>
        <w:rPr>
          <w:rFonts w:hint="eastAsia"/>
          <w:noProof/>
        </w:rPr>
        <w:t>filter</w:t>
      </w:r>
      <w:r w:rsidR="00CA5A01">
        <w:rPr>
          <w:noProof/>
        </w:rPr>
        <w:t xml:space="preserve"> with Kaiser window</w:t>
      </w:r>
      <w:r>
        <w:rPr>
          <w:noProof/>
        </w:rPr>
        <w:t>, one publised by JPL and their residual</w:t>
      </w:r>
    </w:p>
    <w:p w14:paraId="0280FF70" w14:textId="70A1F28D" w:rsidR="00AD1AD7" w:rsidRDefault="00752AB1">
      <w:pPr>
        <w:ind w:right="210" w:firstLineChars="0" w:firstLine="0"/>
        <w:rPr>
          <w:sz w:val="32"/>
          <w:szCs w:val="32"/>
        </w:rPr>
        <w:pPrChange w:id="1226" w:author="L Reuben" w:date="2021-02-18T10:52:00Z">
          <w:pPr>
            <w:spacing w:beforeLines="50" w:before="156" w:afterLines="50" w:after="156"/>
            <w:ind w:firstLineChars="0" w:firstLine="0"/>
          </w:pPr>
        </w:pPrChange>
      </w:pPr>
      <w:ins w:id="1227" w:author="L Reuben" w:date="2021-02-18T10:52:00Z">
        <w:r>
          <w:rPr>
            <w:rFonts w:ascii="黑体" w:eastAsia="黑体" w:hAnsi="黑体"/>
          </w:rPr>
          <w:t>3.2</w:t>
        </w:r>
      </w:ins>
      <w:del w:id="1228" w:author="L Reuben" w:date="2021-02-18T10:52:00Z">
        <w:r w:rsidR="00AD1AD7" w:rsidRPr="00752AB1" w:rsidDel="00752AB1">
          <w:rPr>
            <w:rFonts w:ascii="黑体" w:eastAsia="黑体" w:hAnsi="黑体"/>
            <w:rPrChange w:id="1229" w:author="L Reuben" w:date="2021-02-18T10:52:00Z">
              <w:rPr>
                <w:sz w:val="32"/>
                <w:szCs w:val="32"/>
              </w:rPr>
            </w:rPrChange>
          </w:rPr>
          <w:delText>4</w:delText>
        </w:r>
      </w:del>
      <w:r w:rsidR="00AD1AD7" w:rsidRPr="00752AB1">
        <w:rPr>
          <w:rFonts w:ascii="黑体" w:eastAsia="黑体" w:hAnsi="黑体"/>
          <w:rPrChange w:id="1230" w:author="L Reuben" w:date="2021-02-18T10:52:00Z">
            <w:rPr>
              <w:sz w:val="32"/>
              <w:szCs w:val="32"/>
            </w:rPr>
          </w:rPrChange>
        </w:rPr>
        <w:t xml:space="preserve"> </w:t>
      </w:r>
      <w:r w:rsidR="007169A8" w:rsidRPr="00752AB1">
        <w:rPr>
          <w:rFonts w:ascii="黑体" w:eastAsia="黑体" w:hAnsi="黑体" w:hint="eastAsia"/>
          <w:rPrChange w:id="1231" w:author="L Reuben" w:date="2021-02-18T10:52:00Z">
            <w:rPr>
              <w:rFonts w:hint="eastAsia"/>
              <w:sz w:val="32"/>
              <w:szCs w:val="32"/>
            </w:rPr>
          </w:rPrChange>
        </w:rPr>
        <w:t>高频随机噪声水平</w:t>
      </w:r>
      <w:r w:rsidR="007169A8">
        <w:rPr>
          <w:sz w:val="32"/>
          <w:szCs w:val="32"/>
        </w:rPr>
        <w:t xml:space="preserve"> </w:t>
      </w:r>
    </w:p>
    <w:p w14:paraId="07744FCC" w14:textId="5EB05AC2" w:rsidR="00AD1AD7" w:rsidRDefault="00AD1AD7" w:rsidP="002E0D26">
      <w:pPr>
        <w:ind w:firstLine="420"/>
      </w:pPr>
      <w:r>
        <w:rPr>
          <w:rFonts w:hint="eastAsia"/>
        </w:rPr>
        <w:t>尽管</w:t>
      </w:r>
      <w:r w:rsidR="007169A8">
        <w:rPr>
          <w:rFonts w:hint="eastAsia"/>
        </w:rPr>
        <w:t>上述</w:t>
      </w:r>
      <w:r w:rsidR="007169A8">
        <w:t>Level-1B</w:t>
      </w:r>
      <w:r w:rsidR="007169A8">
        <w:rPr>
          <w:rFonts w:hint="eastAsia"/>
        </w:rPr>
        <w:t>级数据处理精度达标，但仍无法判断原始测量数据信噪比高低，即</w:t>
      </w:r>
      <w:r w:rsidR="007169A8">
        <w:rPr>
          <w:rFonts w:hint="eastAsia"/>
        </w:rPr>
        <w:lastRenderedPageBreak/>
        <w:t>亦无法确定</w:t>
      </w:r>
      <w:r w:rsidR="00D74744">
        <w:rPr>
          <w:rFonts w:hint="eastAsia"/>
        </w:rPr>
        <w:t>GRACE-FO</w:t>
      </w:r>
      <w:r w:rsidR="007169A8">
        <w:rPr>
          <w:rFonts w:hint="eastAsia"/>
        </w:rPr>
        <w:t>在轨微波测距系统是否达到预</w:t>
      </w:r>
      <w:r w:rsidR="00E10421">
        <w:rPr>
          <w:rFonts w:hint="eastAsia"/>
        </w:rPr>
        <w:t>设</w:t>
      </w:r>
      <w:r w:rsidR="007169A8">
        <w:rPr>
          <w:rFonts w:hint="eastAsia"/>
        </w:rPr>
        <w:t>指标。判断测量数据高频随机噪声是否达标</w:t>
      </w:r>
      <w:r w:rsidR="00E72D0B">
        <w:rPr>
          <w:rFonts w:hint="eastAsia"/>
        </w:rPr>
        <w:t>需要引入基于</w:t>
      </w:r>
      <m:oMath>
        <m:r>
          <m:rPr>
            <m:sty m:val="p"/>
          </m:rPr>
          <w:rPr>
            <w:rFonts w:ascii="Cambria Math" w:hAnsi="Cambria Math"/>
          </w:rPr>
          <m:t>K</m:t>
        </m:r>
        <m:r>
          <w:rPr>
            <w:rFonts w:ascii="Cambria Math" w:hAnsi="Cambria Math"/>
          </w:rPr>
          <m:t>/</m:t>
        </m:r>
        <m:r>
          <m:rPr>
            <m:sty m:val="p"/>
          </m:rPr>
          <w:rPr>
            <w:rFonts w:ascii="Cambria Math" w:hAnsi="Cambria Math"/>
          </w:rPr>
          <m:t>Ka</m:t>
        </m:r>
      </m:oMath>
      <w:r w:rsidR="00E72D0B">
        <w:rPr>
          <w:rFonts w:hint="eastAsia"/>
        </w:rPr>
        <w:t>波段微波相位的双微分</w:t>
      </w:r>
      <w:del w:id="1232" w:author="L Reuben" w:date="2021-02-19T10:11:00Z">
        <w:r w:rsidR="00E72D0B" w:rsidDel="00740635">
          <w:rPr>
            <w:rFonts w:hint="eastAsia"/>
          </w:rPr>
          <w:delText>瞬时</w:delText>
        </w:r>
      </w:del>
      <w:r w:rsidR="00E72D0B">
        <w:rPr>
          <w:rFonts w:hint="eastAsia"/>
        </w:rPr>
        <w:t>星间距，基本原理如下</w:t>
      </w:r>
      <w:r w:rsidR="00E72D0B">
        <w:fldChar w:fldCharType="begin"/>
      </w:r>
      <w:r w:rsidR="00E72D0B">
        <w:rPr>
          <w:rFonts w:hint="eastAsia"/>
        </w:rPr>
        <w:instrText xml:space="preserve"> ADDIN ZOTERO_ITEM CSL_CITATION {"citationID":"4mNYd2H6","properties":{"formattedCitation":"(KIM\\uc0\\u31561{}, 2009)","plainCitation":"(KIM</w:instrText>
      </w:r>
      <w:r w:rsidR="00E72D0B">
        <w:rPr>
          <w:rFonts w:hint="eastAsia"/>
        </w:rPr>
        <w:instrText>等</w:instrText>
      </w:r>
      <w:r w:rsidR="00E72D0B">
        <w:rPr>
          <w:rFonts w:hint="eastAsia"/>
        </w:rPr>
        <w:instrText>, 2009)","noteIndex":0},"citationItems":[{"id":155,"uris":["http://zotero.org/users/6467040/items/4IXYJCZW"],"uri</w:instrText>
      </w:r>
      <w:r w:rsidR="00E72D0B">
        <w:instrText xml:space="preserve">":["http://zotero.org/users/6467040/items/4IXYJCZW"],"itemData":{"id":155,"type":"article-journal","container-title":"Acta Astronautica","DOI":"10.1016/j.actaastro.2009.04.010","ISSN":"00945765","issue":"11-12","journalAbbreviation":"Acta Astronautica","language":"en","page":"1571-1581","source":"DOI.org (Crossref)","title":"Flight performance analysis of GRACE K-band ranging instrument with simulation data","volume":"65","author":[{"family":"Kim","given":"Jeongrae"},{"family":"Lee","given":"Seung Woo"}],"issued":{"date-parts":[["2009",12]]}}}],"schema":"https://github.com/citation-style-language/schema/raw/master/csl-citation.json"} </w:instrText>
      </w:r>
      <w:r w:rsidR="00E72D0B">
        <w:fldChar w:fldCharType="separate"/>
      </w:r>
      <w:r w:rsidR="00E72D0B" w:rsidRPr="00E72D0B">
        <w:rPr>
          <w:rFonts w:cs="Times New Roman"/>
          <w:kern w:val="0"/>
          <w:szCs w:val="24"/>
        </w:rPr>
        <w:t>(KIM</w:t>
      </w:r>
      <w:ins w:id="1233" w:author="L Reuben" w:date="2021-02-18T17:36:00Z">
        <w:r w:rsidR="00326E07">
          <w:rPr>
            <w:rFonts w:cs="Times New Roman" w:hint="eastAsia"/>
            <w:kern w:val="0"/>
            <w:szCs w:val="24"/>
          </w:rPr>
          <w:t xml:space="preserve"> et</w:t>
        </w:r>
        <w:r w:rsidR="00AA23B8">
          <w:rPr>
            <w:rFonts w:cs="Times New Roman"/>
            <w:kern w:val="0"/>
            <w:szCs w:val="24"/>
          </w:rPr>
          <w:t xml:space="preserve"> </w:t>
        </w:r>
        <w:r w:rsidR="00326E07">
          <w:rPr>
            <w:rFonts w:cs="Times New Roman" w:hint="eastAsia"/>
            <w:kern w:val="0"/>
            <w:szCs w:val="24"/>
          </w:rPr>
          <w:t>al</w:t>
        </w:r>
      </w:ins>
      <w:del w:id="1234" w:author="L Reuben" w:date="2021-02-18T17:36:00Z">
        <w:r w:rsidR="00E72D0B" w:rsidRPr="00E72D0B" w:rsidDel="00326E07">
          <w:rPr>
            <w:rFonts w:cs="Times New Roman"/>
            <w:kern w:val="0"/>
            <w:szCs w:val="24"/>
          </w:rPr>
          <w:delText>等</w:delText>
        </w:r>
      </w:del>
      <w:r w:rsidR="00E72D0B" w:rsidRPr="00E72D0B">
        <w:rPr>
          <w:rFonts w:cs="Times New Roman"/>
          <w:kern w:val="0"/>
          <w:szCs w:val="24"/>
        </w:rPr>
        <w:t>, 2009)</w:t>
      </w:r>
      <w:r w:rsidR="00E72D0B">
        <w:fldChar w:fldCharType="end"/>
      </w:r>
      <w:r w:rsidR="00E72D0B">
        <w:rPr>
          <w:rFonts w:hint="eastAsia"/>
        </w:rPr>
        <w:t>：</w:t>
      </w:r>
    </w:p>
    <w:p w14:paraId="531A753B" w14:textId="76ABBAFA" w:rsidR="00E72D0B" w:rsidRDefault="004A5B26" w:rsidP="004A5B26">
      <w:pPr>
        <w:pStyle w:val="AMDisplayEquation"/>
        <w:rPr>
          <w:ins w:id="1235" w:author="L Reuben" w:date="2021-02-19T10:11:00Z"/>
          <w:color w:val="FF0000"/>
        </w:rPr>
      </w:pPr>
      <w:r>
        <w:tab/>
      </w:r>
      <w:r w:rsidR="0079139D" w:rsidRPr="0079139D">
        <w:rPr>
          <w:position w:val="-53"/>
        </w:rPr>
        <w:object w:dxaOrig="5766" w:dyaOrig="1183" w14:anchorId="5569934D">
          <v:shape id="_x0000_i1056" type="#_x0000_t75" style="width:288.55pt;height:59.45pt" o:ole="">
            <v:imagedata r:id="rId103" o:title=""/>
          </v:shape>
          <o:OLEObject Type="Embed" ProgID="Equation.AxMath" ShapeID="_x0000_i1056" DrawAspect="Content" ObjectID="_1694342253" r:id="rId104"/>
        </w:object>
      </w:r>
      <w:r>
        <w:tab/>
      </w:r>
      <w:r w:rsidRPr="00E954D9">
        <w:rPr>
          <w:color w:val="000000" w:themeColor="text1"/>
          <w:rPrChange w:id="1236" w:author="L Reuben" w:date="2021-02-19T11:38:00Z">
            <w:rPr/>
          </w:rPrChange>
        </w:rPr>
        <w:fldChar w:fldCharType="begin"/>
      </w:r>
      <w:r w:rsidRPr="00E954D9">
        <w:rPr>
          <w:color w:val="000000" w:themeColor="text1"/>
          <w:rPrChange w:id="1237" w:author="L Reuben" w:date="2021-02-19T11:38:00Z">
            <w:rPr/>
          </w:rPrChange>
        </w:rPr>
        <w:instrText xml:space="preserve"> MACROBUTTON AMMPlaceRM \* MERGEFORMAT </w:instrText>
      </w:r>
      <w:r w:rsidRPr="00E954D9">
        <w:rPr>
          <w:color w:val="000000" w:themeColor="text1"/>
          <w:rPrChange w:id="1238" w:author="L Reuben" w:date="2021-02-19T11:38:00Z">
            <w:rPr/>
          </w:rPrChange>
        </w:rPr>
        <w:fldChar w:fldCharType="begin"/>
      </w:r>
      <w:r w:rsidRPr="00E954D9">
        <w:rPr>
          <w:color w:val="000000" w:themeColor="text1"/>
          <w:rPrChange w:id="1239" w:author="L Reuben" w:date="2021-02-19T11:38:00Z">
            <w:rPr/>
          </w:rPrChange>
        </w:rPr>
        <w:instrText xml:space="preserve"> SEQ AMEqn \h \* MERGEFORMAT </w:instrText>
      </w:r>
      <w:r w:rsidRPr="00E954D9">
        <w:rPr>
          <w:color w:val="000000" w:themeColor="text1"/>
          <w:rPrChange w:id="1240" w:author="L Reuben" w:date="2021-02-19T11:38:00Z">
            <w:rPr/>
          </w:rPrChange>
        </w:rPr>
        <w:fldChar w:fldCharType="end"/>
      </w:r>
      <w:bookmarkStart w:id="1241" w:name="ZEqnNum926099"/>
      <w:r w:rsidRPr="00E954D9">
        <w:rPr>
          <w:color w:val="000000" w:themeColor="text1"/>
          <w:rPrChange w:id="1242" w:author="L Reuben" w:date="2021-02-19T11:38:00Z">
            <w:rPr/>
          </w:rPrChange>
        </w:rPr>
        <w:instrText>(</w:instrText>
      </w:r>
      <w:r w:rsidR="00301A8E" w:rsidRPr="00E954D9">
        <w:rPr>
          <w:color w:val="000000" w:themeColor="text1"/>
          <w:rPrChange w:id="1243" w:author="L Reuben" w:date="2021-02-19T11:38:00Z">
            <w:rPr/>
          </w:rPrChange>
        </w:rPr>
        <w:fldChar w:fldCharType="begin"/>
      </w:r>
      <w:r w:rsidR="00301A8E" w:rsidRPr="00E954D9">
        <w:rPr>
          <w:color w:val="000000" w:themeColor="text1"/>
          <w:rPrChange w:id="1244" w:author="L Reuben" w:date="2021-02-19T11:38:00Z">
            <w:rPr/>
          </w:rPrChange>
        </w:rPr>
        <w:instrText xml:space="preserve"> SEQ AMEqn \c \* Arabic \* MERGEFORMAT </w:instrText>
      </w:r>
      <w:r w:rsidR="00301A8E" w:rsidRPr="00E954D9">
        <w:rPr>
          <w:color w:val="000000" w:themeColor="text1"/>
          <w:rPrChange w:id="1245" w:author="L Reuben" w:date="2021-02-19T11:38:00Z">
            <w:rPr>
              <w:noProof/>
            </w:rPr>
          </w:rPrChange>
        </w:rPr>
        <w:fldChar w:fldCharType="separate"/>
      </w:r>
      <w:ins w:id="1246" w:author="L Reuben" w:date="2021-02-19T16:32:00Z">
        <w:r w:rsidR="00293D71">
          <w:rPr>
            <w:noProof/>
            <w:color w:val="000000" w:themeColor="text1"/>
          </w:rPr>
          <w:instrText>32</w:instrText>
        </w:r>
      </w:ins>
      <w:del w:id="1247" w:author="L Reuben" w:date="2021-02-19T10:15:00Z">
        <w:r w:rsidR="008A5B02" w:rsidRPr="00E954D9" w:rsidDel="00740635">
          <w:rPr>
            <w:noProof/>
            <w:color w:val="000000" w:themeColor="text1"/>
            <w:rPrChange w:id="1248" w:author="L Reuben" w:date="2021-02-19T11:38:00Z">
              <w:rPr>
                <w:noProof/>
              </w:rPr>
            </w:rPrChange>
          </w:rPr>
          <w:delInstrText>32</w:delInstrText>
        </w:r>
      </w:del>
      <w:r w:rsidR="00301A8E" w:rsidRPr="00E954D9">
        <w:rPr>
          <w:noProof/>
          <w:color w:val="000000" w:themeColor="text1"/>
          <w:rPrChange w:id="1249" w:author="L Reuben" w:date="2021-02-19T11:38:00Z">
            <w:rPr>
              <w:noProof/>
            </w:rPr>
          </w:rPrChange>
        </w:rPr>
        <w:fldChar w:fldCharType="end"/>
      </w:r>
      <w:r w:rsidRPr="00E954D9">
        <w:rPr>
          <w:color w:val="000000" w:themeColor="text1"/>
          <w:rPrChange w:id="1250" w:author="L Reuben" w:date="2021-02-19T11:38:00Z">
            <w:rPr/>
          </w:rPrChange>
        </w:rPr>
        <w:instrText>)</w:instrText>
      </w:r>
      <w:bookmarkEnd w:id="1241"/>
      <w:r w:rsidRPr="00E954D9">
        <w:rPr>
          <w:color w:val="000000" w:themeColor="text1"/>
          <w:rPrChange w:id="1251" w:author="L Reuben" w:date="2021-02-19T11:38:00Z">
            <w:rPr/>
          </w:rPrChange>
        </w:rPr>
        <w:fldChar w:fldCharType="end"/>
      </w:r>
    </w:p>
    <w:p w14:paraId="353B80F9" w14:textId="5E9E38DA" w:rsidR="00740635" w:rsidRPr="00864BE7" w:rsidRDefault="00740635" w:rsidP="00740635">
      <w:pPr>
        <w:ind w:firstLine="420"/>
        <w:rPr>
          <w:ins w:id="1252" w:author="L Reuben" w:date="2021-02-19T10:17:00Z"/>
          <w:color w:val="4472C4" w:themeColor="accent1"/>
          <w:rPrChange w:id="1253" w:author="L Reuben" w:date="2021-02-19T16:33:00Z">
            <w:rPr>
              <w:ins w:id="1254" w:author="L Reuben" w:date="2021-02-19T10:17:00Z"/>
            </w:rPr>
          </w:rPrChange>
        </w:rPr>
      </w:pPr>
      <w:ins w:id="1255" w:author="L Reuben" w:date="2021-02-19T10:11:00Z">
        <w:r w:rsidRPr="00864BE7">
          <w:rPr>
            <w:rFonts w:hint="eastAsia"/>
            <w:color w:val="4472C4" w:themeColor="accent1"/>
            <w:rPrChange w:id="1256" w:author="L Reuben" w:date="2021-02-19T16:33:00Z">
              <w:rPr>
                <w:rFonts w:hint="eastAsia"/>
              </w:rPr>
            </w:rPrChange>
          </w:rPr>
          <w:t>将</w:t>
        </w:r>
      </w:ins>
      <w:ins w:id="1257" w:author="L Reuben" w:date="2021-02-19T10:15:00Z">
        <w:r w:rsidRPr="00864BE7">
          <w:rPr>
            <w:rFonts w:hint="eastAsia"/>
            <w:color w:val="4472C4" w:themeColor="accent1"/>
            <w:rPrChange w:id="1258" w:author="L Reuben" w:date="2021-02-19T16:33:00Z">
              <w:rPr>
                <w:rFonts w:hint="eastAsia"/>
              </w:rPr>
            </w:rPrChange>
          </w:rPr>
          <w:t>上式</w:t>
        </w:r>
        <w:r w:rsidRPr="00864BE7">
          <w:rPr>
            <w:color w:val="4472C4" w:themeColor="accent1"/>
            <w:rPrChange w:id="1259" w:author="L Reuben" w:date="2021-02-19T16:33:00Z">
              <w:rPr/>
            </w:rPrChange>
          </w:rPr>
          <w:fldChar w:fldCharType="begin"/>
        </w:r>
        <w:r w:rsidRPr="00864BE7">
          <w:rPr>
            <w:color w:val="4472C4" w:themeColor="accent1"/>
            <w:rPrChange w:id="1260" w:author="L Reuben" w:date="2021-02-19T16:33:00Z">
              <w:rPr/>
            </w:rPrChange>
          </w:rPr>
          <w:instrText xml:space="preserve"> GOTOBUTTON ZEqnNum926099  \* MERGEFORMAT </w:instrText>
        </w:r>
        <w:r w:rsidRPr="00864BE7">
          <w:rPr>
            <w:color w:val="4472C4" w:themeColor="accent1"/>
            <w:rPrChange w:id="1261" w:author="L Reuben" w:date="2021-02-19T16:33:00Z">
              <w:rPr/>
            </w:rPrChange>
          </w:rPr>
          <w:fldChar w:fldCharType="begin"/>
        </w:r>
        <w:r w:rsidRPr="00864BE7">
          <w:rPr>
            <w:color w:val="4472C4" w:themeColor="accent1"/>
            <w:rPrChange w:id="1262" w:author="L Reuben" w:date="2021-02-19T16:33:00Z">
              <w:rPr/>
            </w:rPrChange>
          </w:rPr>
          <w:instrText xml:space="preserve"> REF ZEqnNum926099 \* Charformat \! \* MERGEFORMAT </w:instrText>
        </w:r>
      </w:ins>
      <w:r w:rsidRPr="00864BE7">
        <w:rPr>
          <w:color w:val="4472C4" w:themeColor="accent1"/>
          <w:rPrChange w:id="1263" w:author="L Reuben" w:date="2021-02-19T16:33:00Z">
            <w:rPr/>
          </w:rPrChange>
        </w:rPr>
        <w:fldChar w:fldCharType="separate"/>
      </w:r>
      <w:ins w:id="1264" w:author="L Reuben" w:date="2021-02-19T16:32:00Z">
        <w:r w:rsidR="00293D71" w:rsidRPr="00864BE7">
          <w:rPr>
            <w:color w:val="4472C4" w:themeColor="accent1"/>
            <w:rPrChange w:id="1265" w:author="L Reuben" w:date="2021-02-19T16:33:00Z">
              <w:rPr/>
            </w:rPrChange>
          </w:rPr>
          <w:instrText>(</w:instrText>
        </w:r>
        <w:r w:rsidR="00293D71" w:rsidRPr="00864BE7">
          <w:rPr>
            <w:color w:val="4472C4" w:themeColor="accent1"/>
            <w:rPrChange w:id="1266" w:author="L Reuben" w:date="2021-02-19T16:33:00Z">
              <w:rPr>
                <w:noProof/>
                <w:color w:val="000000" w:themeColor="text1"/>
              </w:rPr>
            </w:rPrChange>
          </w:rPr>
          <w:instrText>32</w:instrText>
        </w:r>
        <w:r w:rsidR="00293D71" w:rsidRPr="00864BE7">
          <w:rPr>
            <w:color w:val="4472C4" w:themeColor="accent1"/>
            <w:rPrChange w:id="1267" w:author="L Reuben" w:date="2021-02-19T16:33:00Z">
              <w:rPr/>
            </w:rPrChange>
          </w:rPr>
          <w:instrText>)</w:instrText>
        </w:r>
      </w:ins>
      <w:ins w:id="1268" w:author="L Reuben" w:date="2021-02-19T10:15:00Z">
        <w:r w:rsidRPr="00864BE7">
          <w:rPr>
            <w:color w:val="4472C4" w:themeColor="accent1"/>
            <w:rPrChange w:id="1269" w:author="L Reuben" w:date="2021-02-19T16:33:00Z">
              <w:rPr/>
            </w:rPrChange>
          </w:rPr>
          <w:fldChar w:fldCharType="end"/>
        </w:r>
        <w:r w:rsidRPr="00864BE7">
          <w:rPr>
            <w:color w:val="4472C4" w:themeColor="accent1"/>
            <w:rPrChange w:id="1270" w:author="L Reuben" w:date="2021-02-19T16:33:00Z">
              <w:rPr/>
            </w:rPrChange>
          </w:rPr>
          <w:fldChar w:fldCharType="end"/>
        </w:r>
      </w:ins>
      <w:ins w:id="1271" w:author="L Reuben" w:date="2021-02-19T10:46:00Z">
        <w:r w:rsidR="0079139D" w:rsidRPr="00864BE7">
          <w:rPr>
            <w:rFonts w:hint="eastAsia"/>
            <w:color w:val="4472C4" w:themeColor="accent1"/>
            <w:rPrChange w:id="1272" w:author="L Reuben" w:date="2021-02-19T16:33:00Z">
              <w:rPr>
                <w:rFonts w:hint="eastAsia"/>
              </w:rPr>
            </w:rPrChange>
          </w:rPr>
          <w:t>中相位</w:t>
        </w:r>
      </w:ins>
      <w:ins w:id="1273" w:author="L Reuben" w:date="2021-02-19T10:17:00Z">
        <w:r w:rsidRPr="00864BE7">
          <w:rPr>
            <w:rFonts w:hint="eastAsia"/>
            <w:color w:val="4472C4" w:themeColor="accent1"/>
            <w:rPrChange w:id="1274" w:author="L Reuben" w:date="2021-02-19T16:33:00Z">
              <w:rPr>
                <w:rFonts w:hint="eastAsia"/>
              </w:rPr>
            </w:rPrChange>
          </w:rPr>
          <w:t>展开</w:t>
        </w:r>
      </w:ins>
      <w:ins w:id="1275" w:author="L Reuben" w:date="2021-02-19T11:06:00Z">
        <w:r w:rsidR="002E0FD8" w:rsidRPr="00864BE7">
          <w:rPr>
            <w:rFonts w:hint="eastAsia"/>
            <w:color w:val="4472C4" w:themeColor="accent1"/>
            <w:rPrChange w:id="1276" w:author="L Reuben" w:date="2021-02-19T16:33:00Z">
              <w:rPr>
                <w:rFonts w:hint="eastAsia"/>
              </w:rPr>
            </w:rPrChange>
          </w:rPr>
          <w:t>，并将电离层改正表示为式</w:t>
        </w:r>
        <w:r w:rsidR="002E0FD8" w:rsidRPr="00864BE7">
          <w:rPr>
            <w:color w:val="4472C4" w:themeColor="accent1"/>
            <w:rPrChange w:id="1277" w:author="L Reuben" w:date="2021-02-19T16:33:00Z">
              <w:rPr/>
            </w:rPrChange>
          </w:rPr>
          <w:fldChar w:fldCharType="begin"/>
        </w:r>
        <w:r w:rsidR="002E0FD8" w:rsidRPr="00864BE7">
          <w:rPr>
            <w:color w:val="4472C4" w:themeColor="accent1"/>
            <w:rPrChange w:id="1278" w:author="L Reuben" w:date="2021-02-19T16:33:00Z">
              <w:rPr/>
            </w:rPrChange>
          </w:rPr>
          <w:instrText xml:space="preserve"> GOTOBUTTON ZEqnNum261797  \* MERGEFORMAT </w:instrText>
        </w:r>
        <w:r w:rsidR="002E0FD8" w:rsidRPr="00864BE7">
          <w:rPr>
            <w:color w:val="4472C4" w:themeColor="accent1"/>
            <w:rPrChange w:id="1279" w:author="L Reuben" w:date="2021-02-19T16:33:00Z">
              <w:rPr/>
            </w:rPrChange>
          </w:rPr>
          <w:fldChar w:fldCharType="begin"/>
        </w:r>
        <w:r w:rsidR="002E0FD8" w:rsidRPr="00864BE7">
          <w:rPr>
            <w:color w:val="4472C4" w:themeColor="accent1"/>
            <w:rPrChange w:id="1280" w:author="L Reuben" w:date="2021-02-19T16:33:00Z">
              <w:rPr/>
            </w:rPrChange>
          </w:rPr>
          <w:instrText xml:space="preserve"> REF ZEqnNum261797 \* Charformat \! \* MERGEFORMAT </w:instrText>
        </w:r>
      </w:ins>
      <w:r w:rsidR="002E0FD8" w:rsidRPr="00864BE7">
        <w:rPr>
          <w:color w:val="4472C4" w:themeColor="accent1"/>
          <w:rPrChange w:id="1281" w:author="L Reuben" w:date="2021-02-19T16:33:00Z">
            <w:rPr/>
          </w:rPrChange>
        </w:rPr>
        <w:fldChar w:fldCharType="separate"/>
      </w:r>
      <w:ins w:id="1282" w:author="L Reuben" w:date="2021-02-19T16:32:00Z">
        <w:r w:rsidR="00293D71" w:rsidRPr="00864BE7">
          <w:rPr>
            <w:color w:val="4472C4" w:themeColor="accent1"/>
            <w:rPrChange w:id="1283" w:author="L Reuben" w:date="2021-02-19T16:33:00Z">
              <w:rPr/>
            </w:rPrChange>
          </w:rPr>
          <w:instrText>(16)</w:instrText>
        </w:r>
      </w:ins>
      <w:ins w:id="1284" w:author="L Reuben" w:date="2021-02-19T11:06:00Z">
        <w:r w:rsidR="002E0FD8" w:rsidRPr="00864BE7">
          <w:rPr>
            <w:color w:val="4472C4" w:themeColor="accent1"/>
            <w:rPrChange w:id="1285" w:author="L Reuben" w:date="2021-02-19T16:33:00Z">
              <w:rPr/>
            </w:rPrChange>
          </w:rPr>
          <w:fldChar w:fldCharType="end"/>
        </w:r>
        <w:r w:rsidR="002E0FD8" w:rsidRPr="00864BE7">
          <w:rPr>
            <w:color w:val="4472C4" w:themeColor="accent1"/>
            <w:rPrChange w:id="1286" w:author="L Reuben" w:date="2021-02-19T16:33:00Z">
              <w:rPr/>
            </w:rPrChange>
          </w:rPr>
          <w:fldChar w:fldCharType="end"/>
        </w:r>
        <w:r w:rsidR="002E0FD8" w:rsidRPr="00864BE7">
          <w:rPr>
            <w:rFonts w:hint="eastAsia"/>
            <w:color w:val="4472C4" w:themeColor="accent1"/>
            <w:rPrChange w:id="1287" w:author="L Reuben" w:date="2021-02-19T16:33:00Z">
              <w:rPr>
                <w:rFonts w:hint="eastAsia"/>
              </w:rPr>
            </w:rPrChange>
          </w:rPr>
          <w:t>的形式</w:t>
        </w:r>
      </w:ins>
    </w:p>
    <w:p w14:paraId="5915E925" w14:textId="2781236D" w:rsidR="00740635" w:rsidRPr="00864BE7" w:rsidRDefault="00740635" w:rsidP="0079139D">
      <w:pPr>
        <w:pStyle w:val="AMDisplayEquation"/>
        <w:rPr>
          <w:ins w:id="1288" w:author="L Reuben" w:date="2021-02-19T11:39:00Z"/>
          <w:color w:val="4472C4" w:themeColor="accent1"/>
          <w:rPrChange w:id="1289" w:author="L Reuben" w:date="2021-02-19T16:33:00Z">
            <w:rPr>
              <w:ins w:id="1290" w:author="L Reuben" w:date="2021-02-19T11:39:00Z"/>
            </w:rPr>
          </w:rPrChange>
        </w:rPr>
      </w:pPr>
      <w:ins w:id="1291" w:author="L Reuben" w:date="2021-02-19T10:17:00Z">
        <w:r w:rsidRPr="00864BE7">
          <w:rPr>
            <w:color w:val="4472C4" w:themeColor="accent1"/>
            <w:rPrChange w:id="1292" w:author="L Reuben" w:date="2021-02-19T16:33:00Z">
              <w:rPr/>
            </w:rPrChange>
          </w:rPr>
          <w:tab/>
        </w:r>
      </w:ins>
      <w:ins w:id="1293" w:author="L Reuben" w:date="2021-02-19T10:17:00Z">
        <w:r w:rsidR="00F02521" w:rsidRPr="00864BE7">
          <w:rPr>
            <w:color w:val="4472C4" w:themeColor="accent1"/>
            <w:position w:val="-57"/>
            <w:rPrChange w:id="1294" w:author="L Reuben" w:date="2021-02-19T16:33:00Z">
              <w:rPr>
                <w:color w:val="4472C4" w:themeColor="accent1"/>
                <w:position w:val="-57"/>
              </w:rPr>
            </w:rPrChange>
          </w:rPr>
          <w:object w:dxaOrig="5467" w:dyaOrig="1259" w14:anchorId="0DC235D2">
            <v:shape id="_x0000_i1057" type="#_x0000_t75" style="width:273.8pt;height:63.25pt" o:ole="">
              <v:imagedata r:id="rId105" o:title=""/>
            </v:shape>
            <o:OLEObject Type="Embed" ProgID="Equation.AxMath" ShapeID="_x0000_i1057" DrawAspect="Content" ObjectID="_1694342254" r:id="rId106"/>
          </w:object>
        </w:r>
      </w:ins>
      <w:ins w:id="1295" w:author="L Reuben" w:date="2021-02-19T10:17:00Z">
        <w:r w:rsidRPr="00864BE7">
          <w:rPr>
            <w:color w:val="4472C4" w:themeColor="accent1"/>
            <w:rPrChange w:id="1296" w:author="L Reuben" w:date="2021-02-19T16:33:00Z">
              <w:rPr/>
            </w:rPrChange>
          </w:rPr>
          <w:tab/>
        </w:r>
        <w:r w:rsidRPr="00864BE7">
          <w:rPr>
            <w:color w:val="4472C4" w:themeColor="accent1"/>
            <w:rPrChange w:id="1297" w:author="L Reuben" w:date="2021-02-19T16:33:00Z">
              <w:rPr/>
            </w:rPrChange>
          </w:rPr>
          <w:fldChar w:fldCharType="begin"/>
        </w:r>
        <w:r w:rsidRPr="00864BE7">
          <w:rPr>
            <w:color w:val="4472C4" w:themeColor="accent1"/>
            <w:rPrChange w:id="1298" w:author="L Reuben" w:date="2021-02-19T16:33:00Z">
              <w:rPr/>
            </w:rPrChange>
          </w:rPr>
          <w:instrText xml:space="preserve"> MACROBUTTON AMMPlaceRM \* MERGEFORMAT </w:instrText>
        </w:r>
        <w:r w:rsidRPr="00864BE7">
          <w:rPr>
            <w:color w:val="4472C4" w:themeColor="accent1"/>
            <w:rPrChange w:id="1299" w:author="L Reuben" w:date="2021-02-19T16:33:00Z">
              <w:rPr/>
            </w:rPrChange>
          </w:rPr>
          <w:fldChar w:fldCharType="begin"/>
        </w:r>
        <w:r w:rsidRPr="00864BE7">
          <w:rPr>
            <w:color w:val="4472C4" w:themeColor="accent1"/>
            <w:rPrChange w:id="1300" w:author="L Reuben" w:date="2021-02-19T16:33:00Z">
              <w:rPr/>
            </w:rPrChange>
          </w:rPr>
          <w:instrText xml:space="preserve"> SEQ AMEqn \h \* MERGEFORMAT </w:instrText>
        </w:r>
        <w:r w:rsidRPr="00864BE7">
          <w:rPr>
            <w:color w:val="4472C4" w:themeColor="accent1"/>
            <w:rPrChange w:id="1301" w:author="L Reuben" w:date="2021-02-19T16:33:00Z">
              <w:rPr/>
            </w:rPrChange>
          </w:rPr>
          <w:fldChar w:fldCharType="end"/>
        </w:r>
        <w:bookmarkStart w:id="1302" w:name="ZEqnNum161433"/>
        <w:r w:rsidRPr="00864BE7">
          <w:rPr>
            <w:color w:val="4472C4" w:themeColor="accent1"/>
            <w:rPrChange w:id="1303" w:author="L Reuben" w:date="2021-02-19T16:33:00Z">
              <w:rPr/>
            </w:rPrChange>
          </w:rPr>
          <w:instrText>(</w:instrText>
        </w:r>
        <w:r w:rsidRPr="00864BE7">
          <w:rPr>
            <w:color w:val="4472C4" w:themeColor="accent1"/>
            <w:rPrChange w:id="1304" w:author="L Reuben" w:date="2021-02-19T16:33:00Z">
              <w:rPr/>
            </w:rPrChange>
          </w:rPr>
          <w:fldChar w:fldCharType="begin"/>
        </w:r>
        <w:r w:rsidRPr="00864BE7">
          <w:rPr>
            <w:color w:val="4472C4" w:themeColor="accent1"/>
            <w:rPrChange w:id="1305" w:author="L Reuben" w:date="2021-02-19T16:33:00Z">
              <w:rPr/>
            </w:rPrChange>
          </w:rPr>
          <w:instrText xml:space="preserve"> SEQ AMEqn \c \* Arabic \* MERGEFORMAT </w:instrText>
        </w:r>
      </w:ins>
      <w:r w:rsidRPr="00864BE7">
        <w:rPr>
          <w:color w:val="4472C4" w:themeColor="accent1"/>
          <w:rPrChange w:id="1306" w:author="L Reuben" w:date="2021-02-19T16:33:00Z">
            <w:rPr/>
          </w:rPrChange>
        </w:rPr>
        <w:fldChar w:fldCharType="separate"/>
      </w:r>
      <w:ins w:id="1307" w:author="L Reuben" w:date="2021-02-19T16:32:00Z">
        <w:r w:rsidR="00293D71" w:rsidRPr="00864BE7">
          <w:rPr>
            <w:noProof/>
            <w:color w:val="4472C4" w:themeColor="accent1"/>
            <w:rPrChange w:id="1308" w:author="L Reuben" w:date="2021-02-19T16:33:00Z">
              <w:rPr>
                <w:noProof/>
              </w:rPr>
            </w:rPrChange>
          </w:rPr>
          <w:instrText>33</w:instrText>
        </w:r>
      </w:ins>
      <w:ins w:id="1309" w:author="L Reuben" w:date="2021-02-19T10:17:00Z">
        <w:r w:rsidRPr="00864BE7">
          <w:rPr>
            <w:color w:val="4472C4" w:themeColor="accent1"/>
            <w:rPrChange w:id="1310" w:author="L Reuben" w:date="2021-02-19T16:33:00Z">
              <w:rPr/>
            </w:rPrChange>
          </w:rPr>
          <w:fldChar w:fldCharType="end"/>
        </w:r>
        <w:r w:rsidRPr="00864BE7">
          <w:rPr>
            <w:color w:val="4472C4" w:themeColor="accent1"/>
            <w:rPrChange w:id="1311" w:author="L Reuben" w:date="2021-02-19T16:33:00Z">
              <w:rPr/>
            </w:rPrChange>
          </w:rPr>
          <w:instrText>)</w:instrText>
        </w:r>
        <w:bookmarkEnd w:id="1302"/>
        <w:r w:rsidRPr="00864BE7">
          <w:rPr>
            <w:color w:val="4472C4" w:themeColor="accent1"/>
            <w:rPrChange w:id="1312" w:author="L Reuben" w:date="2021-02-19T16:33:00Z">
              <w:rPr/>
            </w:rPrChange>
          </w:rPr>
          <w:fldChar w:fldCharType="end"/>
        </w:r>
      </w:ins>
    </w:p>
    <w:p w14:paraId="72BF369C" w14:textId="13983A3F" w:rsidR="006B2DCE" w:rsidRPr="00864BE7" w:rsidRDefault="006B2DCE" w:rsidP="006B2DCE">
      <w:pPr>
        <w:pStyle w:val="AMDisplayEquation"/>
        <w:rPr>
          <w:ins w:id="1313" w:author="L Reuben" w:date="2021-02-19T11:46:00Z"/>
          <w:color w:val="4472C4" w:themeColor="accent1"/>
          <w:rPrChange w:id="1314" w:author="L Reuben" w:date="2021-02-19T16:33:00Z">
            <w:rPr>
              <w:ins w:id="1315" w:author="L Reuben" w:date="2021-02-19T11:46:00Z"/>
            </w:rPr>
          </w:rPrChange>
        </w:rPr>
      </w:pPr>
      <w:ins w:id="1316" w:author="L Reuben" w:date="2021-02-19T11:39:00Z">
        <w:r w:rsidRPr="00864BE7">
          <w:rPr>
            <w:color w:val="4472C4" w:themeColor="accent1"/>
            <w:rPrChange w:id="1317" w:author="L Reuben" w:date="2021-02-19T16:33:00Z">
              <w:rPr/>
            </w:rPrChange>
          </w:rPr>
          <w:tab/>
        </w:r>
      </w:ins>
      <w:ins w:id="1318" w:author="L Reuben" w:date="2021-02-19T11:39:00Z">
        <w:r w:rsidR="00371773" w:rsidRPr="00864BE7">
          <w:rPr>
            <w:color w:val="4472C4" w:themeColor="accent1"/>
            <w:position w:val="-57"/>
            <w:rPrChange w:id="1319" w:author="L Reuben" w:date="2021-02-19T16:33:00Z">
              <w:rPr>
                <w:color w:val="4472C4" w:themeColor="accent1"/>
                <w:position w:val="-57"/>
              </w:rPr>
            </w:rPrChange>
          </w:rPr>
          <w:object w:dxaOrig="5756" w:dyaOrig="1259" w14:anchorId="625DC1F8">
            <v:shape id="_x0000_i1058" type="#_x0000_t75" style="width:4in;height:63.25pt" o:ole="">
              <v:imagedata r:id="rId107" o:title=""/>
            </v:shape>
            <o:OLEObject Type="Embed" ProgID="Equation.AxMath" ShapeID="_x0000_i1058" DrawAspect="Content" ObjectID="_1694342255" r:id="rId108"/>
          </w:object>
        </w:r>
      </w:ins>
      <w:ins w:id="1320" w:author="L Reuben" w:date="2021-02-19T11:39:00Z">
        <w:r w:rsidRPr="00864BE7">
          <w:rPr>
            <w:color w:val="4472C4" w:themeColor="accent1"/>
            <w:rPrChange w:id="1321" w:author="L Reuben" w:date="2021-02-19T16:33:00Z">
              <w:rPr/>
            </w:rPrChange>
          </w:rPr>
          <w:tab/>
        </w:r>
        <w:r w:rsidRPr="00864BE7">
          <w:rPr>
            <w:color w:val="4472C4" w:themeColor="accent1"/>
            <w:rPrChange w:id="1322" w:author="L Reuben" w:date="2021-02-19T16:33:00Z">
              <w:rPr/>
            </w:rPrChange>
          </w:rPr>
          <w:fldChar w:fldCharType="begin"/>
        </w:r>
        <w:r w:rsidRPr="00864BE7">
          <w:rPr>
            <w:color w:val="4472C4" w:themeColor="accent1"/>
            <w:rPrChange w:id="1323" w:author="L Reuben" w:date="2021-02-19T16:33:00Z">
              <w:rPr/>
            </w:rPrChange>
          </w:rPr>
          <w:instrText xml:space="preserve"> MACROBUTTON AMMPlaceRM \* MERGEFORMAT </w:instrText>
        </w:r>
        <w:r w:rsidRPr="00864BE7">
          <w:rPr>
            <w:color w:val="4472C4" w:themeColor="accent1"/>
            <w:rPrChange w:id="1324" w:author="L Reuben" w:date="2021-02-19T16:33:00Z">
              <w:rPr/>
            </w:rPrChange>
          </w:rPr>
          <w:fldChar w:fldCharType="begin"/>
        </w:r>
        <w:r w:rsidRPr="00864BE7">
          <w:rPr>
            <w:color w:val="4472C4" w:themeColor="accent1"/>
            <w:rPrChange w:id="1325" w:author="L Reuben" w:date="2021-02-19T16:33:00Z">
              <w:rPr/>
            </w:rPrChange>
          </w:rPr>
          <w:instrText xml:space="preserve"> SEQ AMEqn \h \* MERGEFORMAT </w:instrText>
        </w:r>
        <w:r w:rsidRPr="00864BE7">
          <w:rPr>
            <w:color w:val="4472C4" w:themeColor="accent1"/>
            <w:rPrChange w:id="1326" w:author="L Reuben" w:date="2021-02-19T16:33:00Z">
              <w:rPr/>
            </w:rPrChange>
          </w:rPr>
          <w:fldChar w:fldCharType="end"/>
        </w:r>
        <w:bookmarkStart w:id="1327" w:name="ZEqnNum511579"/>
        <w:r w:rsidRPr="00864BE7">
          <w:rPr>
            <w:color w:val="4472C4" w:themeColor="accent1"/>
            <w:rPrChange w:id="1328" w:author="L Reuben" w:date="2021-02-19T16:33:00Z">
              <w:rPr/>
            </w:rPrChange>
          </w:rPr>
          <w:instrText>(</w:instrText>
        </w:r>
        <w:r w:rsidRPr="00864BE7">
          <w:rPr>
            <w:color w:val="4472C4" w:themeColor="accent1"/>
            <w:rPrChange w:id="1329" w:author="L Reuben" w:date="2021-02-19T16:33:00Z">
              <w:rPr/>
            </w:rPrChange>
          </w:rPr>
          <w:fldChar w:fldCharType="begin"/>
        </w:r>
        <w:r w:rsidRPr="00864BE7">
          <w:rPr>
            <w:color w:val="4472C4" w:themeColor="accent1"/>
            <w:rPrChange w:id="1330" w:author="L Reuben" w:date="2021-02-19T16:33:00Z">
              <w:rPr/>
            </w:rPrChange>
          </w:rPr>
          <w:instrText xml:space="preserve"> SEQ AMEqn \c \* Arabic \* MERGEFORMAT </w:instrText>
        </w:r>
      </w:ins>
      <w:r w:rsidRPr="00864BE7">
        <w:rPr>
          <w:color w:val="4472C4" w:themeColor="accent1"/>
          <w:rPrChange w:id="1331" w:author="L Reuben" w:date="2021-02-19T16:33:00Z">
            <w:rPr/>
          </w:rPrChange>
        </w:rPr>
        <w:fldChar w:fldCharType="separate"/>
      </w:r>
      <w:ins w:id="1332" w:author="L Reuben" w:date="2021-02-19T16:32:00Z">
        <w:r w:rsidR="00293D71" w:rsidRPr="00864BE7">
          <w:rPr>
            <w:noProof/>
            <w:color w:val="4472C4" w:themeColor="accent1"/>
            <w:rPrChange w:id="1333" w:author="L Reuben" w:date="2021-02-19T16:33:00Z">
              <w:rPr>
                <w:noProof/>
              </w:rPr>
            </w:rPrChange>
          </w:rPr>
          <w:instrText>34</w:instrText>
        </w:r>
      </w:ins>
      <w:ins w:id="1334" w:author="L Reuben" w:date="2021-02-19T11:39:00Z">
        <w:r w:rsidRPr="00864BE7">
          <w:rPr>
            <w:color w:val="4472C4" w:themeColor="accent1"/>
            <w:rPrChange w:id="1335" w:author="L Reuben" w:date="2021-02-19T16:33:00Z">
              <w:rPr/>
            </w:rPrChange>
          </w:rPr>
          <w:fldChar w:fldCharType="end"/>
        </w:r>
        <w:r w:rsidRPr="00864BE7">
          <w:rPr>
            <w:color w:val="4472C4" w:themeColor="accent1"/>
            <w:rPrChange w:id="1336" w:author="L Reuben" w:date="2021-02-19T16:33:00Z">
              <w:rPr/>
            </w:rPrChange>
          </w:rPr>
          <w:instrText>)</w:instrText>
        </w:r>
        <w:bookmarkEnd w:id="1327"/>
        <w:r w:rsidRPr="00864BE7">
          <w:rPr>
            <w:color w:val="4472C4" w:themeColor="accent1"/>
            <w:rPrChange w:id="1337" w:author="L Reuben" w:date="2021-02-19T16:33:00Z">
              <w:rPr/>
            </w:rPrChange>
          </w:rPr>
          <w:fldChar w:fldCharType="end"/>
        </w:r>
      </w:ins>
    </w:p>
    <w:p w14:paraId="0A922F81" w14:textId="46460342" w:rsidR="00F02521" w:rsidRPr="00864BE7" w:rsidRDefault="00F02521" w:rsidP="00371773">
      <w:pPr>
        <w:pStyle w:val="AMDisplayEquation"/>
        <w:rPr>
          <w:ins w:id="1338" w:author="L Reuben" w:date="2021-02-19T11:42:00Z"/>
          <w:color w:val="4472C4" w:themeColor="accent1"/>
          <w:rPrChange w:id="1339" w:author="L Reuben" w:date="2021-02-19T16:33:00Z">
            <w:rPr>
              <w:ins w:id="1340" w:author="L Reuben" w:date="2021-02-19T11:42:00Z"/>
            </w:rPr>
          </w:rPrChange>
        </w:rPr>
      </w:pPr>
      <w:ins w:id="1341" w:author="L Reuben" w:date="2021-02-19T11:46:00Z">
        <w:r w:rsidRPr="00864BE7">
          <w:rPr>
            <w:color w:val="4472C4" w:themeColor="accent1"/>
            <w:rPrChange w:id="1342" w:author="L Reuben" w:date="2021-02-19T16:33:00Z">
              <w:rPr/>
            </w:rPrChange>
          </w:rPr>
          <w:tab/>
        </w:r>
      </w:ins>
      <w:ins w:id="1343" w:author="L Reuben" w:date="2021-02-19T11:46:00Z">
        <w:r w:rsidRPr="00864BE7">
          <w:rPr>
            <w:color w:val="4472C4" w:themeColor="accent1"/>
            <w:position w:val="-57"/>
            <w:rPrChange w:id="1344" w:author="L Reuben" w:date="2021-02-19T16:33:00Z">
              <w:rPr>
                <w:color w:val="4472C4" w:themeColor="accent1"/>
                <w:position w:val="-57"/>
              </w:rPr>
            </w:rPrChange>
          </w:rPr>
          <w:object w:dxaOrig="5440" w:dyaOrig="1259" w14:anchorId="1CF1E6BF">
            <v:shape id="_x0000_i1059" type="#_x0000_t75" style="width:271.65pt;height:63.25pt" o:ole="">
              <v:imagedata r:id="rId109" o:title=""/>
            </v:shape>
            <o:OLEObject Type="Embed" ProgID="Equation.AxMath" ShapeID="_x0000_i1059" DrawAspect="Content" ObjectID="_1694342256" r:id="rId110"/>
          </w:object>
        </w:r>
      </w:ins>
      <w:ins w:id="1345" w:author="L Reuben" w:date="2021-02-19T11:46:00Z">
        <w:r w:rsidRPr="00864BE7">
          <w:rPr>
            <w:color w:val="4472C4" w:themeColor="accent1"/>
            <w:rPrChange w:id="1346" w:author="L Reuben" w:date="2021-02-19T16:33:00Z">
              <w:rPr/>
            </w:rPrChange>
          </w:rPr>
          <w:tab/>
        </w:r>
        <w:r w:rsidRPr="00864BE7">
          <w:rPr>
            <w:color w:val="4472C4" w:themeColor="accent1"/>
            <w:rPrChange w:id="1347" w:author="L Reuben" w:date="2021-02-19T16:33:00Z">
              <w:rPr/>
            </w:rPrChange>
          </w:rPr>
          <w:fldChar w:fldCharType="begin"/>
        </w:r>
        <w:r w:rsidRPr="00864BE7">
          <w:rPr>
            <w:color w:val="4472C4" w:themeColor="accent1"/>
            <w:rPrChange w:id="1348" w:author="L Reuben" w:date="2021-02-19T16:33:00Z">
              <w:rPr/>
            </w:rPrChange>
          </w:rPr>
          <w:instrText xml:space="preserve"> MACROBUTTON AMMPlaceRM \* MERGEFORMAT </w:instrText>
        </w:r>
        <w:r w:rsidRPr="00864BE7">
          <w:rPr>
            <w:color w:val="4472C4" w:themeColor="accent1"/>
            <w:rPrChange w:id="1349" w:author="L Reuben" w:date="2021-02-19T16:33:00Z">
              <w:rPr/>
            </w:rPrChange>
          </w:rPr>
          <w:fldChar w:fldCharType="begin"/>
        </w:r>
        <w:r w:rsidRPr="00864BE7">
          <w:rPr>
            <w:color w:val="4472C4" w:themeColor="accent1"/>
            <w:rPrChange w:id="1350" w:author="L Reuben" w:date="2021-02-19T16:33:00Z">
              <w:rPr/>
            </w:rPrChange>
          </w:rPr>
          <w:instrText xml:space="preserve"> SEQ AMEqn \h \* MERGEFORMAT </w:instrText>
        </w:r>
        <w:r w:rsidRPr="00864BE7">
          <w:rPr>
            <w:color w:val="4472C4" w:themeColor="accent1"/>
            <w:rPrChange w:id="1351" w:author="L Reuben" w:date="2021-02-19T16:33:00Z">
              <w:rPr/>
            </w:rPrChange>
          </w:rPr>
          <w:fldChar w:fldCharType="end"/>
        </w:r>
        <w:bookmarkStart w:id="1352" w:name="ZEqnNum914234"/>
        <w:r w:rsidRPr="00864BE7">
          <w:rPr>
            <w:color w:val="4472C4" w:themeColor="accent1"/>
            <w:rPrChange w:id="1353" w:author="L Reuben" w:date="2021-02-19T16:33:00Z">
              <w:rPr/>
            </w:rPrChange>
          </w:rPr>
          <w:instrText>(</w:instrText>
        </w:r>
        <w:r w:rsidRPr="00864BE7">
          <w:rPr>
            <w:color w:val="4472C4" w:themeColor="accent1"/>
            <w:rPrChange w:id="1354" w:author="L Reuben" w:date="2021-02-19T16:33:00Z">
              <w:rPr/>
            </w:rPrChange>
          </w:rPr>
          <w:fldChar w:fldCharType="begin"/>
        </w:r>
        <w:r w:rsidRPr="00864BE7">
          <w:rPr>
            <w:color w:val="4472C4" w:themeColor="accent1"/>
            <w:rPrChange w:id="1355" w:author="L Reuben" w:date="2021-02-19T16:33:00Z">
              <w:rPr/>
            </w:rPrChange>
          </w:rPr>
          <w:instrText xml:space="preserve"> SEQ AMEqn \c \* Arabic \* MERGEFORMAT </w:instrText>
        </w:r>
      </w:ins>
      <w:r w:rsidRPr="00864BE7">
        <w:rPr>
          <w:color w:val="4472C4" w:themeColor="accent1"/>
          <w:rPrChange w:id="1356" w:author="L Reuben" w:date="2021-02-19T16:33:00Z">
            <w:rPr/>
          </w:rPrChange>
        </w:rPr>
        <w:fldChar w:fldCharType="separate"/>
      </w:r>
      <w:ins w:id="1357" w:author="L Reuben" w:date="2021-02-19T16:32:00Z">
        <w:r w:rsidR="00293D71" w:rsidRPr="00864BE7">
          <w:rPr>
            <w:noProof/>
            <w:color w:val="4472C4" w:themeColor="accent1"/>
            <w:rPrChange w:id="1358" w:author="L Reuben" w:date="2021-02-19T16:33:00Z">
              <w:rPr>
                <w:noProof/>
              </w:rPr>
            </w:rPrChange>
          </w:rPr>
          <w:instrText>35</w:instrText>
        </w:r>
      </w:ins>
      <w:ins w:id="1359" w:author="L Reuben" w:date="2021-02-19T11:46:00Z">
        <w:r w:rsidRPr="00864BE7">
          <w:rPr>
            <w:color w:val="4472C4" w:themeColor="accent1"/>
            <w:rPrChange w:id="1360" w:author="L Reuben" w:date="2021-02-19T16:33:00Z">
              <w:rPr/>
            </w:rPrChange>
          </w:rPr>
          <w:fldChar w:fldCharType="end"/>
        </w:r>
        <w:r w:rsidRPr="00864BE7">
          <w:rPr>
            <w:color w:val="4472C4" w:themeColor="accent1"/>
            <w:rPrChange w:id="1361" w:author="L Reuben" w:date="2021-02-19T16:33:00Z">
              <w:rPr/>
            </w:rPrChange>
          </w:rPr>
          <w:instrText>)</w:instrText>
        </w:r>
        <w:bookmarkEnd w:id="1352"/>
        <w:r w:rsidRPr="00864BE7">
          <w:rPr>
            <w:color w:val="4472C4" w:themeColor="accent1"/>
            <w:rPrChange w:id="1362" w:author="L Reuben" w:date="2021-02-19T16:33:00Z">
              <w:rPr/>
            </w:rPrChange>
          </w:rPr>
          <w:fldChar w:fldCharType="end"/>
        </w:r>
      </w:ins>
    </w:p>
    <w:p w14:paraId="63DCB6C7" w14:textId="02EF4AD8" w:rsidR="006B2DCE" w:rsidRPr="00864BE7" w:rsidRDefault="00371773" w:rsidP="00371773">
      <w:pPr>
        <w:pStyle w:val="AMDisplayEquation"/>
        <w:rPr>
          <w:ins w:id="1363" w:author="L Reuben" w:date="2021-02-19T15:20:00Z"/>
          <w:color w:val="4472C4" w:themeColor="accent1"/>
          <w:rPrChange w:id="1364" w:author="L Reuben" w:date="2021-02-19T16:33:00Z">
            <w:rPr>
              <w:ins w:id="1365" w:author="L Reuben" w:date="2021-02-19T15:20:00Z"/>
            </w:rPr>
          </w:rPrChange>
        </w:rPr>
      </w:pPr>
      <w:ins w:id="1366" w:author="L Reuben" w:date="2021-02-19T11:49:00Z">
        <w:r w:rsidRPr="00864BE7">
          <w:rPr>
            <w:color w:val="4472C4" w:themeColor="accent1"/>
            <w:rPrChange w:id="1367" w:author="L Reuben" w:date="2021-02-19T16:33:00Z">
              <w:rPr/>
            </w:rPrChange>
          </w:rPr>
          <w:tab/>
        </w:r>
      </w:ins>
      <w:ins w:id="1368" w:author="L Reuben" w:date="2021-02-19T11:49:00Z">
        <w:r w:rsidRPr="00864BE7">
          <w:rPr>
            <w:color w:val="4472C4" w:themeColor="accent1"/>
            <w:position w:val="-57"/>
            <w:rPrChange w:id="1369" w:author="L Reuben" w:date="2021-02-19T16:33:00Z">
              <w:rPr>
                <w:color w:val="4472C4" w:themeColor="accent1"/>
                <w:position w:val="-57"/>
              </w:rPr>
            </w:rPrChange>
          </w:rPr>
          <w:object w:dxaOrig="5728" w:dyaOrig="1259" w14:anchorId="50D17CA8">
            <v:shape id="_x0000_i1060" type="#_x0000_t75" style="width:286.35pt;height:63.25pt" o:ole="">
              <v:imagedata r:id="rId111" o:title=""/>
            </v:shape>
            <o:OLEObject Type="Embed" ProgID="Equation.AxMath" ShapeID="_x0000_i1060" DrawAspect="Content" ObjectID="_1694342257" r:id="rId112"/>
          </w:object>
        </w:r>
      </w:ins>
      <w:ins w:id="1370" w:author="L Reuben" w:date="2021-02-19T11:49:00Z">
        <w:r w:rsidRPr="00864BE7">
          <w:rPr>
            <w:color w:val="4472C4" w:themeColor="accent1"/>
            <w:rPrChange w:id="1371" w:author="L Reuben" w:date="2021-02-19T16:33:00Z">
              <w:rPr/>
            </w:rPrChange>
          </w:rPr>
          <w:tab/>
        </w:r>
        <w:r w:rsidRPr="00864BE7">
          <w:rPr>
            <w:color w:val="4472C4" w:themeColor="accent1"/>
            <w:rPrChange w:id="1372" w:author="L Reuben" w:date="2021-02-19T16:33:00Z">
              <w:rPr/>
            </w:rPrChange>
          </w:rPr>
          <w:fldChar w:fldCharType="begin"/>
        </w:r>
        <w:r w:rsidRPr="00864BE7">
          <w:rPr>
            <w:color w:val="4472C4" w:themeColor="accent1"/>
            <w:rPrChange w:id="1373" w:author="L Reuben" w:date="2021-02-19T16:33:00Z">
              <w:rPr/>
            </w:rPrChange>
          </w:rPr>
          <w:instrText xml:space="preserve"> MACROBUTTON AMMPlaceRM \* MERGEFORMAT </w:instrText>
        </w:r>
        <w:r w:rsidRPr="00864BE7">
          <w:rPr>
            <w:color w:val="4472C4" w:themeColor="accent1"/>
            <w:rPrChange w:id="1374" w:author="L Reuben" w:date="2021-02-19T16:33:00Z">
              <w:rPr/>
            </w:rPrChange>
          </w:rPr>
          <w:fldChar w:fldCharType="begin"/>
        </w:r>
        <w:r w:rsidRPr="00864BE7">
          <w:rPr>
            <w:color w:val="4472C4" w:themeColor="accent1"/>
            <w:rPrChange w:id="1375" w:author="L Reuben" w:date="2021-02-19T16:33:00Z">
              <w:rPr/>
            </w:rPrChange>
          </w:rPr>
          <w:instrText xml:space="preserve"> SEQ AMEqn \h \* MERGEFORMAT </w:instrText>
        </w:r>
        <w:r w:rsidRPr="00864BE7">
          <w:rPr>
            <w:color w:val="4472C4" w:themeColor="accent1"/>
            <w:rPrChange w:id="1376" w:author="L Reuben" w:date="2021-02-19T16:33:00Z">
              <w:rPr/>
            </w:rPrChange>
          </w:rPr>
          <w:fldChar w:fldCharType="end"/>
        </w:r>
        <w:bookmarkStart w:id="1377" w:name="ZEqnNum897682"/>
        <w:r w:rsidRPr="00864BE7">
          <w:rPr>
            <w:color w:val="4472C4" w:themeColor="accent1"/>
            <w:rPrChange w:id="1378" w:author="L Reuben" w:date="2021-02-19T16:33:00Z">
              <w:rPr/>
            </w:rPrChange>
          </w:rPr>
          <w:instrText>(</w:instrText>
        </w:r>
        <w:r w:rsidRPr="00864BE7">
          <w:rPr>
            <w:color w:val="4472C4" w:themeColor="accent1"/>
            <w:rPrChange w:id="1379" w:author="L Reuben" w:date="2021-02-19T16:33:00Z">
              <w:rPr/>
            </w:rPrChange>
          </w:rPr>
          <w:fldChar w:fldCharType="begin"/>
        </w:r>
        <w:r w:rsidRPr="00864BE7">
          <w:rPr>
            <w:color w:val="4472C4" w:themeColor="accent1"/>
            <w:rPrChange w:id="1380" w:author="L Reuben" w:date="2021-02-19T16:33:00Z">
              <w:rPr/>
            </w:rPrChange>
          </w:rPr>
          <w:instrText xml:space="preserve"> SEQ AMEqn \c \* Arabic \* MERGEFORMAT </w:instrText>
        </w:r>
      </w:ins>
      <w:r w:rsidRPr="00864BE7">
        <w:rPr>
          <w:color w:val="4472C4" w:themeColor="accent1"/>
          <w:rPrChange w:id="1381" w:author="L Reuben" w:date="2021-02-19T16:33:00Z">
            <w:rPr/>
          </w:rPrChange>
        </w:rPr>
        <w:fldChar w:fldCharType="separate"/>
      </w:r>
      <w:ins w:id="1382" w:author="L Reuben" w:date="2021-02-19T16:32:00Z">
        <w:r w:rsidR="00293D71" w:rsidRPr="00864BE7">
          <w:rPr>
            <w:noProof/>
            <w:color w:val="4472C4" w:themeColor="accent1"/>
            <w:rPrChange w:id="1383" w:author="L Reuben" w:date="2021-02-19T16:33:00Z">
              <w:rPr>
                <w:noProof/>
              </w:rPr>
            </w:rPrChange>
          </w:rPr>
          <w:instrText>36</w:instrText>
        </w:r>
      </w:ins>
      <w:ins w:id="1384" w:author="L Reuben" w:date="2021-02-19T11:49:00Z">
        <w:r w:rsidRPr="00864BE7">
          <w:rPr>
            <w:color w:val="4472C4" w:themeColor="accent1"/>
            <w:rPrChange w:id="1385" w:author="L Reuben" w:date="2021-02-19T16:33:00Z">
              <w:rPr/>
            </w:rPrChange>
          </w:rPr>
          <w:fldChar w:fldCharType="end"/>
        </w:r>
        <w:r w:rsidRPr="00864BE7">
          <w:rPr>
            <w:color w:val="4472C4" w:themeColor="accent1"/>
            <w:rPrChange w:id="1386" w:author="L Reuben" w:date="2021-02-19T16:33:00Z">
              <w:rPr/>
            </w:rPrChange>
          </w:rPr>
          <w:instrText>)</w:instrText>
        </w:r>
        <w:bookmarkEnd w:id="1377"/>
        <w:r w:rsidRPr="00864BE7">
          <w:rPr>
            <w:color w:val="4472C4" w:themeColor="accent1"/>
            <w:rPrChange w:id="1387" w:author="L Reuben" w:date="2021-02-19T16:33:00Z">
              <w:rPr/>
            </w:rPrChange>
          </w:rPr>
          <w:fldChar w:fldCharType="end"/>
        </w:r>
      </w:ins>
    </w:p>
    <w:p w14:paraId="346426E4" w14:textId="184FBED3" w:rsidR="00AC5498" w:rsidRPr="00864BE7" w:rsidRDefault="00AC5498" w:rsidP="00AC5498">
      <w:pPr>
        <w:ind w:firstLine="420"/>
        <w:rPr>
          <w:ins w:id="1388" w:author="L Reuben" w:date="2021-02-19T15:23:00Z"/>
          <w:color w:val="4472C4" w:themeColor="accent1"/>
          <w:rPrChange w:id="1389" w:author="L Reuben" w:date="2021-02-19T16:33:00Z">
            <w:rPr>
              <w:ins w:id="1390" w:author="L Reuben" w:date="2021-02-19T15:23:00Z"/>
            </w:rPr>
          </w:rPrChange>
        </w:rPr>
      </w:pPr>
      <w:ins w:id="1391" w:author="L Reuben" w:date="2021-02-19T15:20:00Z">
        <w:r w:rsidRPr="00864BE7">
          <w:rPr>
            <w:rFonts w:hint="eastAsia"/>
            <w:color w:val="4472C4" w:themeColor="accent1"/>
            <w:rPrChange w:id="1392" w:author="L Reuben" w:date="2021-02-19T16:33:00Z">
              <w:rPr>
                <w:rFonts w:hint="eastAsia"/>
              </w:rPr>
            </w:rPrChange>
          </w:rPr>
          <w:t>由于</w:t>
        </w:r>
      </w:ins>
      <w:ins w:id="1393" w:author="L Reuben" w:date="2021-02-19T15:21:00Z">
        <w:r w:rsidRPr="00864BE7">
          <w:rPr>
            <w:rFonts w:hint="eastAsia"/>
            <w:color w:val="4472C4" w:themeColor="accent1"/>
            <w:rPrChange w:id="1394" w:author="L Reuben" w:date="2021-02-19T16:33:00Z">
              <w:rPr>
                <w:rFonts w:hint="eastAsia"/>
              </w:rPr>
            </w:rPrChange>
          </w:rPr>
          <w:t>微波载波相位是载波频率在时域的积分，因此，</w:t>
        </w:r>
      </w:ins>
      <m:oMath>
        <m:sSup>
          <m:sSupPr>
            <m:ctrlPr>
              <w:ins w:id="1395" w:author="L Reuben" w:date="2021-02-19T15:22:00Z">
                <w:rPr>
                  <w:rFonts w:ascii="Cambria Math" w:hAnsi="Cambria Math"/>
                  <w:i/>
                  <w:color w:val="4472C4" w:themeColor="accent1"/>
                </w:rPr>
              </w:ins>
            </m:ctrlPr>
          </m:sSupPr>
          <m:e>
            <m:r>
              <m:rPr>
                <m:sty m:val="p"/>
              </m:rPr>
              <w:rPr>
                <w:rFonts w:ascii="Cambria Math" w:hAnsi="Cambria Math"/>
                <w:color w:val="4472C4" w:themeColor="accent1"/>
                <w:rPrChange w:id="1396" w:author="L Reuben" w:date="2021-02-19T16:33:00Z">
                  <w:rPr>
                    <w:rFonts w:ascii="Cambria Math" w:hAnsi="Cambria Math"/>
                  </w:rPr>
                </w:rPrChange>
              </w:rPr>
              <m:t>ϕ</m:t>
            </m:r>
            <m:ctrlPr>
              <w:ins w:id="1397" w:author="L Reuben" w:date="2021-02-19T15:22:00Z">
                <w:rPr>
                  <w:rFonts w:ascii="Cambria Math" w:hAnsi="Cambria Math"/>
                  <w:color w:val="4472C4" w:themeColor="accent1"/>
                </w:rPr>
              </w:ins>
            </m:ctrlPr>
          </m:e>
          <m:sup>
            <m:r>
              <w:ins w:id="1398" w:author="L Reuben" w:date="2021-02-19T15:22:00Z">
                <w:rPr>
                  <w:rFonts w:ascii="Cambria Math" w:hAnsi="Cambria Math"/>
                  <w:color w:val="4472C4" w:themeColor="accent1"/>
                  <w:rPrChange w:id="1399" w:author="L Reuben" w:date="2021-02-19T16:33:00Z">
                    <w:rPr>
                      <w:rFonts w:ascii="Cambria Math" w:hAnsi="Cambria Math"/>
                    </w:rPr>
                  </w:rPrChange>
                </w:rPr>
                <m:t>K</m:t>
              </w:ins>
            </m:r>
          </m:sup>
        </m:sSup>
        <m:d>
          <m:dPr>
            <m:ctrlPr>
              <w:ins w:id="1400" w:author="L Reuben" w:date="2021-02-19T15:22:00Z">
                <w:rPr>
                  <w:rFonts w:ascii="Cambria Math" w:hAnsi="Cambria Math"/>
                  <w:i/>
                  <w:color w:val="4472C4" w:themeColor="accent1"/>
                </w:rPr>
              </w:ins>
            </m:ctrlPr>
          </m:dPr>
          <m:e>
            <m:r>
              <w:ins w:id="1401" w:author="L Reuben" w:date="2021-02-19T15:22:00Z">
                <w:rPr>
                  <w:rFonts w:ascii="Cambria Math" w:hAnsi="Cambria Math"/>
                  <w:color w:val="4472C4" w:themeColor="accent1"/>
                  <w:rPrChange w:id="1402" w:author="L Reuben" w:date="2021-02-19T16:33:00Z">
                    <w:rPr>
                      <w:rFonts w:ascii="Cambria Math" w:hAnsi="Cambria Math"/>
                    </w:rPr>
                  </w:rPrChange>
                </w:rPr>
                <m:t>t</m:t>
              </w:ins>
            </m:r>
          </m:e>
        </m:d>
        <m:r>
          <w:ins w:id="1403" w:author="L Reuben" w:date="2021-02-19T15:22:00Z">
            <w:rPr>
              <w:rFonts w:ascii="Cambria Math" w:hAnsi="Cambria Math"/>
              <w:color w:val="4472C4" w:themeColor="accent1"/>
              <w:rPrChange w:id="1404" w:author="L Reuben" w:date="2021-02-19T16:33:00Z">
                <w:rPr>
                  <w:rFonts w:ascii="Cambria Math" w:hAnsi="Cambria Math"/>
                </w:rPr>
              </w:rPrChange>
            </w:rPr>
            <m:t>=</m:t>
          </w:ins>
        </m:r>
        <m:f>
          <m:fPr>
            <m:ctrlPr>
              <w:rPr>
                <w:rFonts w:ascii="Cambria Math" w:hAnsi="Cambria Math"/>
                <w:color w:val="4472C4" w:themeColor="accent1"/>
              </w:rPr>
            </m:ctrlPr>
          </m:fPr>
          <m:num>
            <m:sSup>
              <m:sSupPr>
                <m:ctrlPr>
                  <w:ins w:id="1405" w:author="L Reuben" w:date="2021-02-19T15:22:00Z">
                    <w:rPr>
                      <w:rFonts w:ascii="Cambria Math" w:hAnsi="Cambria Math"/>
                      <w:i/>
                      <w:color w:val="4472C4" w:themeColor="accent1"/>
                    </w:rPr>
                  </w:ins>
                </m:ctrlPr>
              </m:sSupPr>
              <m:e>
                <m:r>
                  <w:ins w:id="1406" w:author="L Reuben" w:date="2021-02-19T15:22:00Z">
                    <w:rPr>
                      <w:rFonts w:ascii="Cambria Math" w:hAnsi="Cambria Math"/>
                      <w:color w:val="4472C4" w:themeColor="accent1"/>
                      <w:rPrChange w:id="1407" w:author="L Reuben" w:date="2021-02-19T16:33:00Z">
                        <w:rPr>
                          <w:rFonts w:ascii="Cambria Math" w:hAnsi="Cambria Math"/>
                        </w:rPr>
                      </w:rPrChange>
                    </w:rPr>
                    <m:t>f</m:t>
                  </w:ins>
                </m:r>
              </m:e>
              <m:sup>
                <m:r>
                  <w:ins w:id="1408" w:author="L Reuben" w:date="2021-02-19T15:22:00Z">
                    <w:rPr>
                      <w:rFonts w:ascii="Cambria Math" w:hAnsi="Cambria Math"/>
                      <w:color w:val="4472C4" w:themeColor="accent1"/>
                      <w:rPrChange w:id="1409" w:author="L Reuben" w:date="2021-02-19T16:33:00Z">
                        <w:rPr>
                          <w:rFonts w:ascii="Cambria Math" w:hAnsi="Cambria Math"/>
                        </w:rPr>
                      </w:rPrChange>
                    </w:rPr>
                    <m:t>K</m:t>
                  </w:ins>
                </m:r>
              </m:sup>
            </m:sSup>
            <m:ctrlPr>
              <w:rPr>
                <w:rFonts w:ascii="Cambria Math" w:hAnsi="Cambria Math"/>
                <w:i/>
                <w:color w:val="4472C4" w:themeColor="accent1"/>
              </w:rPr>
            </m:ctrlPr>
          </m:num>
          <m:den>
            <m:sSup>
              <m:sSupPr>
                <m:ctrlPr>
                  <w:ins w:id="1410" w:author="L Reuben" w:date="2021-02-19T15:22:00Z">
                    <w:rPr>
                      <w:rFonts w:ascii="Cambria Math" w:hAnsi="Cambria Math"/>
                      <w:i/>
                      <w:color w:val="4472C4" w:themeColor="accent1"/>
                    </w:rPr>
                  </w:ins>
                </m:ctrlPr>
              </m:sSupPr>
              <m:e>
                <m:r>
                  <w:ins w:id="1411" w:author="L Reuben" w:date="2021-02-19T15:22:00Z">
                    <w:rPr>
                      <w:rFonts w:ascii="Cambria Math" w:hAnsi="Cambria Math"/>
                      <w:color w:val="4472C4" w:themeColor="accent1"/>
                      <w:rPrChange w:id="1412" w:author="L Reuben" w:date="2021-02-19T16:33:00Z">
                        <w:rPr>
                          <w:rFonts w:ascii="Cambria Math" w:hAnsi="Cambria Math"/>
                        </w:rPr>
                      </w:rPrChange>
                    </w:rPr>
                    <m:t>f</m:t>
                  </w:ins>
                </m:r>
              </m:e>
              <m:sup>
                <m:r>
                  <w:ins w:id="1413" w:author="L Reuben" w:date="2021-02-19T15:22:00Z">
                    <w:rPr>
                      <w:rFonts w:ascii="Cambria Math" w:hAnsi="Cambria Math"/>
                      <w:color w:val="4472C4" w:themeColor="accent1"/>
                      <w:rPrChange w:id="1414" w:author="L Reuben" w:date="2021-02-19T16:33:00Z">
                        <w:rPr>
                          <w:rFonts w:ascii="Cambria Math" w:hAnsi="Cambria Math"/>
                        </w:rPr>
                      </w:rPrChange>
                    </w:rPr>
                    <m:t>Ka</m:t>
                  </w:ins>
                </m:r>
              </m:sup>
            </m:sSup>
            <m:ctrlPr>
              <w:rPr>
                <w:rFonts w:ascii="Cambria Math" w:hAnsi="Cambria Math"/>
                <w:i/>
                <w:color w:val="4472C4" w:themeColor="accent1"/>
              </w:rPr>
            </m:ctrlPr>
          </m:den>
        </m:f>
        <m:sSup>
          <m:sSupPr>
            <m:ctrlPr>
              <w:ins w:id="1415" w:author="L Reuben" w:date="2021-02-19T15:23:00Z">
                <w:rPr>
                  <w:rFonts w:ascii="Cambria Math" w:hAnsi="Cambria Math"/>
                  <w:i/>
                  <w:color w:val="4472C4" w:themeColor="accent1"/>
                </w:rPr>
              </w:ins>
            </m:ctrlPr>
          </m:sSupPr>
          <m:e>
            <m:r>
              <m:rPr>
                <m:sty m:val="p"/>
              </m:rPr>
              <w:rPr>
                <w:rFonts w:ascii="Cambria Math" w:hAnsi="Cambria Math"/>
                <w:color w:val="4472C4" w:themeColor="accent1"/>
                <w:rPrChange w:id="1416" w:author="L Reuben" w:date="2021-02-19T16:33:00Z">
                  <w:rPr>
                    <w:rFonts w:ascii="Cambria Math" w:hAnsi="Cambria Math"/>
                  </w:rPr>
                </w:rPrChange>
              </w:rPr>
              <m:t>ϕ</m:t>
            </m:r>
            <m:ctrlPr>
              <w:ins w:id="1417" w:author="L Reuben" w:date="2021-02-19T15:23:00Z">
                <w:rPr>
                  <w:rFonts w:ascii="Cambria Math" w:hAnsi="Cambria Math"/>
                  <w:color w:val="4472C4" w:themeColor="accent1"/>
                </w:rPr>
              </w:ins>
            </m:ctrlPr>
          </m:e>
          <m:sup>
            <m:r>
              <w:ins w:id="1418" w:author="L Reuben" w:date="2021-02-19T15:23:00Z">
                <w:rPr>
                  <w:rFonts w:ascii="Cambria Math" w:hAnsi="Cambria Math"/>
                  <w:color w:val="4472C4" w:themeColor="accent1"/>
                  <w:rPrChange w:id="1419" w:author="L Reuben" w:date="2021-02-19T16:33:00Z">
                    <w:rPr>
                      <w:rFonts w:ascii="Cambria Math" w:hAnsi="Cambria Math"/>
                    </w:rPr>
                  </w:rPrChange>
                </w:rPr>
                <m:t>Ka</m:t>
              </w:ins>
            </m:r>
          </m:sup>
        </m:sSup>
        <m:d>
          <m:dPr>
            <m:ctrlPr>
              <w:ins w:id="1420" w:author="L Reuben" w:date="2021-02-19T15:23:00Z">
                <w:rPr>
                  <w:rFonts w:ascii="Cambria Math" w:hAnsi="Cambria Math"/>
                  <w:i/>
                  <w:color w:val="4472C4" w:themeColor="accent1"/>
                </w:rPr>
              </w:ins>
            </m:ctrlPr>
          </m:dPr>
          <m:e>
            <m:r>
              <w:ins w:id="1421" w:author="L Reuben" w:date="2021-02-19T15:23:00Z">
                <w:rPr>
                  <w:rFonts w:ascii="Cambria Math" w:hAnsi="Cambria Math"/>
                  <w:color w:val="4472C4" w:themeColor="accent1"/>
                  <w:rPrChange w:id="1422" w:author="L Reuben" w:date="2021-02-19T16:33:00Z">
                    <w:rPr>
                      <w:rFonts w:ascii="Cambria Math" w:hAnsi="Cambria Math"/>
                    </w:rPr>
                  </w:rPrChange>
                </w:rPr>
                <m:t>t</m:t>
              </w:ins>
            </m:r>
          </m:e>
        </m:d>
        <m:r>
          <w:ins w:id="1423" w:author="L Reuben" w:date="2021-02-19T15:23:00Z">
            <w:rPr>
              <w:rFonts w:ascii="Cambria Math" w:hAnsi="Cambria Math"/>
              <w:color w:val="4472C4" w:themeColor="accent1"/>
              <w:rPrChange w:id="1424" w:author="L Reuben" w:date="2021-02-19T16:33:00Z">
                <w:rPr>
                  <w:rFonts w:ascii="Cambria Math" w:hAnsi="Cambria Math"/>
                </w:rPr>
              </w:rPrChange>
            </w:rPr>
            <m:t>+const.</m:t>
          </w:ins>
        </m:r>
      </m:oMath>
      <w:ins w:id="1425" w:author="L Reuben" w:date="2021-02-19T15:23:00Z">
        <w:r w:rsidRPr="00864BE7">
          <w:rPr>
            <w:rFonts w:hint="eastAsia"/>
            <w:color w:val="4472C4" w:themeColor="accent1"/>
            <w:rPrChange w:id="1426" w:author="L Reuben" w:date="2021-02-19T16:33:00Z">
              <w:rPr>
                <w:rFonts w:hint="eastAsia"/>
              </w:rPr>
            </w:rPrChange>
          </w:rPr>
          <w:t>。同时，考虑到</w:t>
        </w:r>
      </w:ins>
    </w:p>
    <w:p w14:paraId="465855BB" w14:textId="26B03008" w:rsidR="00AC5498" w:rsidRPr="00864BE7" w:rsidRDefault="00AC5498" w:rsidP="00AC5498">
      <w:pPr>
        <w:pStyle w:val="AMDisplayEquation"/>
        <w:rPr>
          <w:ins w:id="1427" w:author="L Reuben" w:date="2021-02-19T15:31:00Z"/>
          <w:color w:val="4472C4" w:themeColor="accent1"/>
          <w:rPrChange w:id="1428" w:author="L Reuben" w:date="2021-02-19T16:33:00Z">
            <w:rPr>
              <w:ins w:id="1429" w:author="L Reuben" w:date="2021-02-19T15:31:00Z"/>
            </w:rPr>
          </w:rPrChange>
        </w:rPr>
      </w:pPr>
      <w:ins w:id="1430" w:author="L Reuben" w:date="2021-02-19T15:24:00Z">
        <w:r w:rsidRPr="00864BE7">
          <w:rPr>
            <w:color w:val="4472C4" w:themeColor="accent1"/>
            <w:rPrChange w:id="1431" w:author="L Reuben" w:date="2021-02-19T16:33:00Z">
              <w:rPr/>
            </w:rPrChange>
          </w:rPr>
          <w:tab/>
        </w:r>
      </w:ins>
      <w:ins w:id="1432" w:author="L Reuben" w:date="2021-02-19T15:24:00Z">
        <w:r w:rsidRPr="00864BE7">
          <w:rPr>
            <w:color w:val="4472C4" w:themeColor="accent1"/>
            <w:position w:val="-23"/>
            <w:rPrChange w:id="1433" w:author="L Reuben" w:date="2021-02-19T16:33:00Z">
              <w:rPr>
                <w:color w:val="4472C4" w:themeColor="accent1"/>
                <w:position w:val="-23"/>
              </w:rPr>
            </w:rPrChange>
          </w:rPr>
          <w:object w:dxaOrig="5703" w:dyaOrig="583" w14:anchorId="0F552A07">
            <v:shape id="_x0000_i1061" type="#_x0000_t75" style="width:284.75pt;height:29.45pt" o:ole="">
              <v:imagedata r:id="rId113" o:title=""/>
            </v:shape>
            <o:OLEObject Type="Embed" ProgID="Equation.AxMath" ShapeID="_x0000_i1061" DrawAspect="Content" ObjectID="_1694342258" r:id="rId114"/>
          </w:object>
        </w:r>
      </w:ins>
      <w:ins w:id="1434" w:author="L Reuben" w:date="2021-02-19T15:24:00Z">
        <w:r w:rsidRPr="00864BE7">
          <w:rPr>
            <w:color w:val="4472C4" w:themeColor="accent1"/>
            <w:rPrChange w:id="1435" w:author="L Reuben" w:date="2021-02-19T16:33:00Z">
              <w:rPr/>
            </w:rPrChange>
          </w:rPr>
          <w:tab/>
        </w:r>
        <w:r w:rsidRPr="00864BE7">
          <w:rPr>
            <w:color w:val="4472C4" w:themeColor="accent1"/>
            <w:rPrChange w:id="1436" w:author="L Reuben" w:date="2021-02-19T16:33:00Z">
              <w:rPr/>
            </w:rPrChange>
          </w:rPr>
          <w:fldChar w:fldCharType="begin"/>
        </w:r>
        <w:r w:rsidRPr="00864BE7">
          <w:rPr>
            <w:color w:val="4472C4" w:themeColor="accent1"/>
            <w:rPrChange w:id="1437" w:author="L Reuben" w:date="2021-02-19T16:33:00Z">
              <w:rPr/>
            </w:rPrChange>
          </w:rPr>
          <w:instrText xml:space="preserve"> MACROBUTTON AMMPlaceRM \* MERGEFORMAT </w:instrText>
        </w:r>
        <w:r w:rsidRPr="00864BE7">
          <w:rPr>
            <w:color w:val="4472C4" w:themeColor="accent1"/>
            <w:rPrChange w:id="1438" w:author="L Reuben" w:date="2021-02-19T16:33:00Z">
              <w:rPr/>
            </w:rPrChange>
          </w:rPr>
          <w:fldChar w:fldCharType="begin"/>
        </w:r>
        <w:r w:rsidRPr="00864BE7">
          <w:rPr>
            <w:color w:val="4472C4" w:themeColor="accent1"/>
            <w:rPrChange w:id="1439" w:author="L Reuben" w:date="2021-02-19T16:33:00Z">
              <w:rPr/>
            </w:rPrChange>
          </w:rPr>
          <w:instrText xml:space="preserve"> SEQ AMEqn \h \* MERGEFORMAT </w:instrText>
        </w:r>
        <w:r w:rsidRPr="00864BE7">
          <w:rPr>
            <w:color w:val="4472C4" w:themeColor="accent1"/>
            <w:rPrChange w:id="1440" w:author="L Reuben" w:date="2021-02-19T16:33:00Z">
              <w:rPr/>
            </w:rPrChange>
          </w:rPr>
          <w:fldChar w:fldCharType="end"/>
        </w:r>
        <w:r w:rsidRPr="00864BE7">
          <w:rPr>
            <w:color w:val="4472C4" w:themeColor="accent1"/>
            <w:rPrChange w:id="1441" w:author="L Reuben" w:date="2021-02-19T16:33:00Z">
              <w:rPr/>
            </w:rPrChange>
          </w:rPr>
          <w:instrText>(</w:instrText>
        </w:r>
        <w:r w:rsidRPr="00864BE7">
          <w:rPr>
            <w:color w:val="4472C4" w:themeColor="accent1"/>
            <w:rPrChange w:id="1442" w:author="L Reuben" w:date="2021-02-19T16:33:00Z">
              <w:rPr/>
            </w:rPrChange>
          </w:rPr>
          <w:fldChar w:fldCharType="begin"/>
        </w:r>
        <w:r w:rsidRPr="00864BE7">
          <w:rPr>
            <w:color w:val="4472C4" w:themeColor="accent1"/>
            <w:rPrChange w:id="1443" w:author="L Reuben" w:date="2021-02-19T16:33:00Z">
              <w:rPr/>
            </w:rPrChange>
          </w:rPr>
          <w:instrText xml:space="preserve"> SEQ AMEqn \c \* Arabic \* MERGEFORMAT </w:instrText>
        </w:r>
      </w:ins>
      <w:r w:rsidRPr="00864BE7">
        <w:rPr>
          <w:color w:val="4472C4" w:themeColor="accent1"/>
          <w:rPrChange w:id="1444" w:author="L Reuben" w:date="2021-02-19T16:33:00Z">
            <w:rPr/>
          </w:rPrChange>
        </w:rPr>
        <w:fldChar w:fldCharType="separate"/>
      </w:r>
      <w:ins w:id="1445" w:author="L Reuben" w:date="2021-02-19T16:32:00Z">
        <w:r w:rsidR="00293D71" w:rsidRPr="00864BE7">
          <w:rPr>
            <w:noProof/>
            <w:color w:val="4472C4" w:themeColor="accent1"/>
            <w:rPrChange w:id="1446" w:author="L Reuben" w:date="2021-02-19T16:33:00Z">
              <w:rPr>
                <w:noProof/>
              </w:rPr>
            </w:rPrChange>
          </w:rPr>
          <w:instrText>37</w:instrText>
        </w:r>
      </w:ins>
      <w:ins w:id="1447" w:author="L Reuben" w:date="2021-02-19T15:24:00Z">
        <w:r w:rsidRPr="00864BE7">
          <w:rPr>
            <w:color w:val="4472C4" w:themeColor="accent1"/>
            <w:rPrChange w:id="1448" w:author="L Reuben" w:date="2021-02-19T16:33:00Z">
              <w:rPr/>
            </w:rPrChange>
          </w:rPr>
          <w:fldChar w:fldCharType="end"/>
        </w:r>
        <w:r w:rsidRPr="00864BE7">
          <w:rPr>
            <w:color w:val="4472C4" w:themeColor="accent1"/>
            <w:rPrChange w:id="1449" w:author="L Reuben" w:date="2021-02-19T16:33:00Z">
              <w:rPr/>
            </w:rPrChange>
          </w:rPr>
          <w:instrText>)</w:instrText>
        </w:r>
        <w:r w:rsidRPr="00864BE7">
          <w:rPr>
            <w:color w:val="4472C4" w:themeColor="accent1"/>
            <w:rPrChange w:id="1450" w:author="L Reuben" w:date="2021-02-19T16:33:00Z">
              <w:rPr/>
            </w:rPrChange>
          </w:rPr>
          <w:fldChar w:fldCharType="end"/>
        </w:r>
      </w:ins>
    </w:p>
    <w:p w14:paraId="3970DFC5" w14:textId="47800355" w:rsidR="003019D7" w:rsidRPr="00864BE7" w:rsidRDefault="003019D7" w:rsidP="003019D7">
      <w:pPr>
        <w:ind w:firstLine="420"/>
        <w:rPr>
          <w:ins w:id="1451" w:author="L Reuben" w:date="2021-02-19T15:40:00Z"/>
          <w:color w:val="4472C4" w:themeColor="accent1"/>
          <w:rPrChange w:id="1452" w:author="L Reuben" w:date="2021-02-19T16:33:00Z">
            <w:rPr>
              <w:ins w:id="1453" w:author="L Reuben" w:date="2021-02-19T15:40:00Z"/>
            </w:rPr>
          </w:rPrChange>
        </w:rPr>
      </w:pPr>
      <w:ins w:id="1454" w:author="L Reuben" w:date="2021-02-19T15:31:00Z">
        <w:r w:rsidRPr="00864BE7">
          <w:rPr>
            <w:rFonts w:hint="eastAsia"/>
            <w:color w:val="4472C4" w:themeColor="accent1"/>
            <w:rPrChange w:id="1455" w:author="L Reuben" w:date="2021-02-19T16:33:00Z">
              <w:rPr>
                <w:rFonts w:hint="eastAsia"/>
              </w:rPr>
            </w:rPrChange>
          </w:rPr>
          <w:t>则近似认为</w:t>
        </w:r>
      </w:ins>
      <m:oMath>
        <m:f>
          <m:fPr>
            <m:ctrlPr>
              <w:rPr>
                <w:rFonts w:ascii="Cambria Math" w:hAnsi="Cambria Math"/>
                <w:color w:val="4472C4" w:themeColor="accent1"/>
              </w:rPr>
            </m:ctrlPr>
          </m:fPr>
          <m:num>
            <m:sSubSup>
              <m:sSubSupPr>
                <m:ctrlPr>
                  <w:ins w:id="1456" w:author="L Reuben" w:date="2021-02-19T15:32:00Z">
                    <w:rPr>
                      <w:rFonts w:ascii="Cambria Math" w:hAnsi="Cambria Math"/>
                      <w:i/>
                      <w:color w:val="4472C4" w:themeColor="accent1"/>
                    </w:rPr>
                  </w:ins>
                </m:ctrlPr>
              </m:sSubSupPr>
              <m:e>
                <m:r>
                  <w:ins w:id="1457" w:author="L Reuben" w:date="2021-02-19T15:32:00Z">
                    <w:rPr>
                      <w:rFonts w:ascii="Cambria Math" w:hAnsi="Cambria Math"/>
                      <w:color w:val="4472C4" w:themeColor="accent1"/>
                      <w:rPrChange w:id="1458" w:author="L Reuben" w:date="2021-02-19T16:33:00Z">
                        <w:rPr>
                          <w:rFonts w:ascii="Cambria Math" w:hAnsi="Cambria Math"/>
                        </w:rPr>
                      </w:rPrChange>
                    </w:rPr>
                    <m:t>f</m:t>
                  </w:ins>
                </m:r>
                <m:ctrlPr>
                  <w:ins w:id="1459" w:author="L Reuben" w:date="2021-02-19T15:32:00Z">
                    <w:rPr>
                      <w:rFonts w:ascii="Cambria Math" w:hAnsi="Cambria Math"/>
                      <w:color w:val="4472C4" w:themeColor="accent1"/>
                    </w:rPr>
                  </w:ins>
                </m:ctrlPr>
              </m:e>
              <m:sub>
                <m:r>
                  <w:ins w:id="1460" w:author="L Reuben" w:date="2021-02-19T15:32:00Z">
                    <w:rPr>
                      <w:rFonts w:ascii="Cambria Math" w:hAnsi="Cambria Math"/>
                      <w:color w:val="4472C4" w:themeColor="accent1"/>
                      <w:rPrChange w:id="1461" w:author="L Reuben" w:date="2021-02-19T16:33:00Z">
                        <w:rPr>
                          <w:rFonts w:ascii="Cambria Math" w:hAnsi="Cambria Math"/>
                        </w:rPr>
                      </w:rPrChange>
                    </w:rPr>
                    <m:t>D</m:t>
                  </w:ins>
                </m:r>
              </m:sub>
              <m:sup>
                <m:r>
                  <w:ins w:id="1462" w:author="L Reuben" w:date="2021-02-19T15:32:00Z">
                    <w:rPr>
                      <w:rFonts w:ascii="Cambria Math" w:hAnsi="Cambria Math"/>
                      <w:color w:val="4472C4" w:themeColor="accent1"/>
                      <w:rPrChange w:id="1463" w:author="L Reuben" w:date="2021-02-19T16:33:00Z">
                        <w:rPr>
                          <w:rFonts w:ascii="Cambria Math" w:hAnsi="Cambria Math"/>
                        </w:rPr>
                      </w:rPrChange>
                    </w:rPr>
                    <m:t>K</m:t>
                  </w:ins>
                </m:r>
              </m:sup>
            </m:sSubSup>
          </m:num>
          <m:den>
            <m:sSubSup>
              <m:sSubSupPr>
                <m:ctrlPr>
                  <w:ins w:id="1464" w:author="L Reuben" w:date="2021-02-19T15:32:00Z">
                    <w:rPr>
                      <w:rFonts w:ascii="Cambria Math" w:hAnsi="Cambria Math"/>
                      <w:i/>
                      <w:color w:val="4472C4" w:themeColor="accent1"/>
                    </w:rPr>
                  </w:ins>
                </m:ctrlPr>
              </m:sSubSupPr>
              <m:e>
                <m:r>
                  <w:ins w:id="1465" w:author="L Reuben" w:date="2021-02-19T15:32:00Z">
                    <w:rPr>
                      <w:rFonts w:ascii="Cambria Math" w:hAnsi="Cambria Math"/>
                      <w:color w:val="4472C4" w:themeColor="accent1"/>
                      <w:rPrChange w:id="1466" w:author="L Reuben" w:date="2021-02-19T16:33:00Z">
                        <w:rPr>
                          <w:rFonts w:ascii="Cambria Math" w:hAnsi="Cambria Math"/>
                        </w:rPr>
                      </w:rPrChange>
                    </w:rPr>
                    <m:t>f</m:t>
                  </w:ins>
                </m:r>
                <m:ctrlPr>
                  <w:ins w:id="1467" w:author="L Reuben" w:date="2021-02-19T15:32:00Z">
                    <w:rPr>
                      <w:rFonts w:ascii="Cambria Math" w:hAnsi="Cambria Math"/>
                      <w:color w:val="4472C4" w:themeColor="accent1"/>
                    </w:rPr>
                  </w:ins>
                </m:ctrlPr>
              </m:e>
              <m:sub>
                <m:r>
                  <w:ins w:id="1468" w:author="L Reuben" w:date="2021-02-19T15:32:00Z">
                    <w:rPr>
                      <w:rFonts w:ascii="Cambria Math" w:hAnsi="Cambria Math"/>
                      <w:color w:val="4472C4" w:themeColor="accent1"/>
                      <w:rPrChange w:id="1469" w:author="L Reuben" w:date="2021-02-19T16:33:00Z">
                        <w:rPr>
                          <w:rFonts w:ascii="Cambria Math" w:hAnsi="Cambria Math"/>
                        </w:rPr>
                      </w:rPrChange>
                    </w:rPr>
                    <m:t>D</m:t>
                  </w:ins>
                </m:r>
              </m:sub>
              <m:sup>
                <m:r>
                  <w:ins w:id="1470" w:author="L Reuben" w:date="2021-02-19T15:32:00Z">
                    <w:rPr>
                      <w:rFonts w:ascii="Cambria Math" w:hAnsi="Cambria Math"/>
                      <w:color w:val="4472C4" w:themeColor="accent1"/>
                      <w:rPrChange w:id="1471" w:author="L Reuben" w:date="2021-02-19T16:33:00Z">
                        <w:rPr>
                          <w:rFonts w:ascii="Cambria Math" w:hAnsi="Cambria Math"/>
                        </w:rPr>
                      </w:rPrChange>
                    </w:rPr>
                    <m:t>Ka</m:t>
                  </w:ins>
                </m:r>
              </m:sup>
            </m:sSubSup>
          </m:den>
        </m:f>
        <m:r>
          <w:rPr>
            <w:rFonts w:ascii="Cambria Math" w:hAnsi="Cambria Math"/>
            <w:color w:val="4472C4" w:themeColor="accent1"/>
            <w:rPrChange w:id="1472" w:author="L Reuben" w:date="2021-02-19T16:33:00Z">
              <w:rPr>
                <w:rFonts w:ascii="Cambria Math" w:hAnsi="Cambria Math"/>
              </w:rPr>
            </w:rPrChange>
          </w:rPr>
          <m:t>=</m:t>
        </m:r>
        <m:f>
          <m:fPr>
            <m:ctrlPr>
              <w:rPr>
                <w:rFonts w:ascii="Cambria Math" w:hAnsi="Cambria Math"/>
                <w:color w:val="4472C4" w:themeColor="accent1"/>
              </w:rPr>
            </m:ctrlPr>
          </m:fPr>
          <m:num>
            <m:sSubSup>
              <m:sSubSupPr>
                <m:ctrlPr>
                  <w:ins w:id="1473" w:author="L Reuben" w:date="2021-02-19T15:32:00Z">
                    <w:rPr>
                      <w:rFonts w:ascii="Cambria Math" w:hAnsi="Cambria Math"/>
                      <w:i/>
                      <w:color w:val="4472C4" w:themeColor="accent1"/>
                    </w:rPr>
                  </w:ins>
                </m:ctrlPr>
              </m:sSubSupPr>
              <m:e>
                <m:r>
                  <w:ins w:id="1474" w:author="L Reuben" w:date="2021-02-19T15:32:00Z">
                    <w:rPr>
                      <w:rFonts w:ascii="Cambria Math" w:hAnsi="Cambria Math"/>
                      <w:color w:val="4472C4" w:themeColor="accent1"/>
                      <w:rPrChange w:id="1475" w:author="L Reuben" w:date="2021-02-19T16:33:00Z">
                        <w:rPr>
                          <w:rFonts w:ascii="Cambria Math" w:hAnsi="Cambria Math"/>
                        </w:rPr>
                      </w:rPrChange>
                    </w:rPr>
                    <m:t>f</m:t>
                  </w:ins>
                </m:r>
                <m:ctrlPr>
                  <w:ins w:id="1476" w:author="L Reuben" w:date="2021-02-19T15:32:00Z">
                    <w:rPr>
                      <w:rFonts w:ascii="Cambria Math" w:hAnsi="Cambria Math"/>
                      <w:color w:val="4472C4" w:themeColor="accent1"/>
                    </w:rPr>
                  </w:ins>
                </m:ctrlPr>
              </m:e>
              <m:sub>
                <m:r>
                  <w:ins w:id="1477" w:author="L Reuben" w:date="2021-02-19T15:32:00Z">
                    <w:rPr>
                      <w:rFonts w:ascii="Cambria Math" w:hAnsi="Cambria Math"/>
                      <w:color w:val="4472C4" w:themeColor="accent1"/>
                      <w:rPrChange w:id="1478" w:author="L Reuben" w:date="2021-02-19T16:33:00Z">
                        <w:rPr>
                          <w:rFonts w:ascii="Cambria Math" w:hAnsi="Cambria Math"/>
                        </w:rPr>
                      </w:rPrChange>
                    </w:rPr>
                    <m:t>C</m:t>
                  </w:ins>
                </m:r>
              </m:sub>
              <m:sup>
                <m:r>
                  <w:ins w:id="1479" w:author="L Reuben" w:date="2021-02-19T15:32:00Z">
                    <w:rPr>
                      <w:rFonts w:ascii="Cambria Math" w:hAnsi="Cambria Math"/>
                      <w:color w:val="4472C4" w:themeColor="accent1"/>
                      <w:rPrChange w:id="1480" w:author="L Reuben" w:date="2021-02-19T16:33:00Z">
                        <w:rPr>
                          <w:rFonts w:ascii="Cambria Math" w:hAnsi="Cambria Math"/>
                        </w:rPr>
                      </w:rPrChange>
                    </w:rPr>
                    <m:t>K</m:t>
                  </w:ins>
                </m:r>
              </m:sup>
            </m:sSubSup>
          </m:num>
          <m:den>
            <m:sSubSup>
              <m:sSubSupPr>
                <m:ctrlPr>
                  <w:ins w:id="1481" w:author="L Reuben" w:date="2021-02-19T15:32:00Z">
                    <w:rPr>
                      <w:rFonts w:ascii="Cambria Math" w:hAnsi="Cambria Math"/>
                      <w:i/>
                      <w:color w:val="4472C4" w:themeColor="accent1"/>
                    </w:rPr>
                  </w:ins>
                </m:ctrlPr>
              </m:sSubSupPr>
              <m:e>
                <m:r>
                  <w:ins w:id="1482" w:author="L Reuben" w:date="2021-02-19T15:32:00Z">
                    <w:rPr>
                      <w:rFonts w:ascii="Cambria Math" w:hAnsi="Cambria Math"/>
                      <w:color w:val="4472C4" w:themeColor="accent1"/>
                      <w:rPrChange w:id="1483" w:author="L Reuben" w:date="2021-02-19T16:33:00Z">
                        <w:rPr>
                          <w:rFonts w:ascii="Cambria Math" w:hAnsi="Cambria Math"/>
                        </w:rPr>
                      </w:rPrChange>
                    </w:rPr>
                    <m:t>f</m:t>
                  </w:ins>
                </m:r>
                <m:ctrlPr>
                  <w:ins w:id="1484" w:author="L Reuben" w:date="2021-02-19T15:32:00Z">
                    <w:rPr>
                      <w:rFonts w:ascii="Cambria Math" w:hAnsi="Cambria Math"/>
                      <w:color w:val="4472C4" w:themeColor="accent1"/>
                    </w:rPr>
                  </w:ins>
                </m:ctrlPr>
              </m:e>
              <m:sub>
                <m:r>
                  <w:ins w:id="1485" w:author="L Reuben" w:date="2021-02-19T15:32:00Z">
                    <w:rPr>
                      <w:rFonts w:ascii="Cambria Math" w:hAnsi="Cambria Math"/>
                      <w:color w:val="4472C4" w:themeColor="accent1"/>
                      <w:rPrChange w:id="1486" w:author="L Reuben" w:date="2021-02-19T16:33:00Z">
                        <w:rPr>
                          <w:rFonts w:ascii="Cambria Math" w:hAnsi="Cambria Math"/>
                        </w:rPr>
                      </w:rPrChange>
                    </w:rPr>
                    <m:t>C</m:t>
                  </w:ins>
                </m:r>
              </m:sub>
              <m:sup>
                <m:r>
                  <w:ins w:id="1487" w:author="L Reuben" w:date="2021-02-19T15:32:00Z">
                    <w:rPr>
                      <w:rFonts w:ascii="Cambria Math" w:hAnsi="Cambria Math"/>
                      <w:color w:val="4472C4" w:themeColor="accent1"/>
                      <w:rPrChange w:id="1488" w:author="L Reuben" w:date="2021-02-19T16:33:00Z">
                        <w:rPr>
                          <w:rFonts w:ascii="Cambria Math" w:hAnsi="Cambria Math"/>
                        </w:rPr>
                      </w:rPrChange>
                    </w:rPr>
                    <m:t>Ka</m:t>
                  </w:ins>
                </m:r>
              </m:sup>
            </m:sSubSup>
          </m:den>
        </m:f>
        <m:r>
          <w:rPr>
            <w:rFonts w:ascii="Cambria Math" w:hAnsi="Cambria Math"/>
            <w:color w:val="4472C4" w:themeColor="accent1"/>
            <w:rPrChange w:id="1489" w:author="L Reuben" w:date="2021-02-19T16:33:00Z">
              <w:rPr>
                <w:rFonts w:ascii="Cambria Math" w:hAnsi="Cambria Math"/>
              </w:rPr>
            </w:rPrChange>
          </w:rPr>
          <m:t>=</m:t>
        </m:r>
        <m:f>
          <m:fPr>
            <m:ctrlPr>
              <w:rPr>
                <w:rFonts w:ascii="Cambria Math" w:hAnsi="Cambria Math"/>
                <w:color w:val="4472C4" w:themeColor="accent1"/>
              </w:rPr>
            </m:ctrlPr>
          </m:fPr>
          <m:num>
            <m:r>
              <w:ins w:id="1490" w:author="L Reuben" w:date="2021-02-19T15:32:00Z">
                <w:rPr>
                  <w:rFonts w:ascii="Cambria Math" w:hAnsi="Cambria Math"/>
                  <w:color w:val="4472C4" w:themeColor="accent1"/>
                  <w:rPrChange w:id="1491" w:author="L Reuben" w:date="2021-02-19T16:33:00Z">
                    <w:rPr>
                      <w:rFonts w:ascii="Cambria Math" w:hAnsi="Cambria Math"/>
                    </w:rPr>
                  </w:rPrChange>
                </w:rPr>
                <m:t>3</m:t>
              </w:ins>
            </m:r>
          </m:num>
          <m:den>
            <m:r>
              <w:ins w:id="1492" w:author="L Reuben" w:date="2021-02-19T15:32:00Z">
                <w:rPr>
                  <w:rFonts w:ascii="Cambria Math" w:hAnsi="Cambria Math"/>
                  <w:color w:val="4472C4" w:themeColor="accent1"/>
                  <w:rPrChange w:id="1493" w:author="L Reuben" w:date="2021-02-19T16:33:00Z">
                    <w:rPr>
                      <w:rFonts w:ascii="Cambria Math" w:hAnsi="Cambria Math"/>
                    </w:rPr>
                  </w:rPrChange>
                </w:rPr>
                <m:t>4</m:t>
              </w:ins>
            </m:r>
          </m:den>
        </m:f>
      </m:oMath>
      <w:ins w:id="1494" w:author="L Reuben" w:date="2021-02-19T15:33:00Z">
        <w:r w:rsidRPr="00864BE7">
          <w:rPr>
            <w:rFonts w:hint="eastAsia"/>
            <w:color w:val="4472C4" w:themeColor="accent1"/>
            <w:rPrChange w:id="1495" w:author="L Reuben" w:date="2021-02-19T16:33:00Z">
              <w:rPr>
                <w:rFonts w:hint="eastAsia"/>
              </w:rPr>
            </w:rPrChange>
          </w:rPr>
          <w:t>。由于</w:t>
        </w:r>
        <w:r w:rsidRPr="00864BE7">
          <w:rPr>
            <w:color w:val="4472C4" w:themeColor="accent1"/>
            <w:rPrChange w:id="1496" w:author="L Reuben" w:date="2021-02-19T16:33:00Z">
              <w:rPr/>
            </w:rPrChange>
          </w:rPr>
          <w:t>GRACE</w:t>
        </w:r>
      </w:ins>
      <w:ins w:id="1497" w:author="L Reuben" w:date="2021-02-19T15:34:00Z">
        <w:r w:rsidRPr="00864BE7">
          <w:rPr>
            <w:color w:val="4472C4" w:themeColor="accent1"/>
            <w:rPrChange w:id="1498" w:author="L Reuben" w:date="2021-02-19T16:33:00Z">
              <w:rPr/>
            </w:rPrChange>
          </w:rPr>
          <w:t>-FO</w:t>
        </w:r>
        <w:r w:rsidRPr="00864BE7">
          <w:rPr>
            <w:rFonts w:hint="eastAsia"/>
            <w:color w:val="4472C4" w:themeColor="accent1"/>
            <w:rPrChange w:id="1499" w:author="L Reuben" w:date="2021-02-19T16:33:00Z">
              <w:rPr>
                <w:rFonts w:hint="eastAsia"/>
              </w:rPr>
            </w:rPrChange>
          </w:rPr>
          <w:t>双星的载波频率均为其各星超稳振子的倍频，所以</w:t>
        </w:r>
      </w:ins>
      <w:ins w:id="1500" w:author="L Reuben" w:date="2021-02-19T15:35:00Z">
        <w:r w:rsidRPr="00864BE7">
          <w:rPr>
            <w:rFonts w:hint="eastAsia"/>
            <w:color w:val="4472C4" w:themeColor="accent1"/>
            <w:rPrChange w:id="1501" w:author="L Reuben" w:date="2021-02-19T16:33:00Z">
              <w:rPr>
                <w:rFonts w:hint="eastAsia"/>
              </w:rPr>
            </w:rPrChange>
          </w:rPr>
          <w:t>双星</w:t>
        </w:r>
        <w:r w:rsidRPr="00864BE7">
          <w:rPr>
            <w:color w:val="4472C4" w:themeColor="accent1"/>
            <w:rPrChange w:id="1502" w:author="L Reuben" w:date="2021-02-19T16:33:00Z">
              <w:rPr/>
            </w:rPrChange>
          </w:rPr>
          <w:t>K/Ka</w:t>
        </w:r>
        <w:r w:rsidRPr="00864BE7">
          <w:rPr>
            <w:rFonts w:hint="eastAsia"/>
            <w:color w:val="4472C4" w:themeColor="accent1"/>
            <w:rPrChange w:id="1503" w:author="L Reuben" w:date="2021-02-19T16:33:00Z">
              <w:rPr>
                <w:rFonts w:hint="eastAsia"/>
              </w:rPr>
            </w:rPrChange>
          </w:rPr>
          <w:t>波段</w:t>
        </w:r>
      </w:ins>
      <w:ins w:id="1504" w:author="L Reuben" w:date="2021-02-19T15:36:00Z">
        <w:r w:rsidRPr="00864BE7">
          <w:rPr>
            <w:rFonts w:hint="eastAsia"/>
            <w:color w:val="4472C4" w:themeColor="accent1"/>
            <w:rPrChange w:id="1505" w:author="L Reuben" w:date="2021-02-19T16:33:00Z">
              <w:rPr>
                <w:rFonts w:hint="eastAsia"/>
              </w:rPr>
            </w:rPrChange>
          </w:rPr>
          <w:t>载波频率噪声也近似满足</w:t>
        </w:r>
      </w:ins>
      <m:oMath>
        <m:f>
          <m:fPr>
            <m:ctrlPr>
              <w:rPr>
                <w:rFonts w:ascii="Cambria Math" w:hAnsi="Cambria Math"/>
                <w:color w:val="4472C4" w:themeColor="accent1"/>
              </w:rPr>
            </m:ctrlPr>
          </m:fPr>
          <m:num>
            <m:r>
              <m:rPr>
                <m:sty m:val="p"/>
              </m:rPr>
              <w:rPr>
                <w:rFonts w:ascii="Cambria Math" w:hAnsi="Cambria Math"/>
                <w:color w:val="4472C4" w:themeColor="accent1"/>
                <w:rPrChange w:id="1506" w:author="L Reuben" w:date="2021-02-19T16:33:00Z">
                  <w:rPr>
                    <w:rFonts w:ascii="Cambria Math" w:hAnsi="Cambria Math"/>
                  </w:rPr>
                </w:rPrChange>
              </w:rPr>
              <m:t>δ</m:t>
            </m:r>
            <m:sSubSup>
              <m:sSubSupPr>
                <m:ctrlPr>
                  <w:ins w:id="1507" w:author="L Reuben" w:date="2021-02-19T15:38:00Z">
                    <w:rPr>
                      <w:rFonts w:ascii="Cambria Math" w:hAnsi="Cambria Math"/>
                      <w:i/>
                      <w:color w:val="4472C4" w:themeColor="accent1"/>
                    </w:rPr>
                  </w:ins>
                </m:ctrlPr>
              </m:sSubSupPr>
              <m:e>
                <m:r>
                  <w:ins w:id="1508" w:author="L Reuben" w:date="2021-02-19T15:38:00Z">
                    <w:rPr>
                      <w:rFonts w:ascii="Cambria Math" w:hAnsi="Cambria Math"/>
                      <w:color w:val="4472C4" w:themeColor="accent1"/>
                      <w:rPrChange w:id="1509" w:author="L Reuben" w:date="2021-02-19T16:33:00Z">
                        <w:rPr>
                          <w:rFonts w:ascii="Cambria Math" w:hAnsi="Cambria Math"/>
                        </w:rPr>
                      </w:rPrChange>
                    </w:rPr>
                    <m:t>f</m:t>
                  </w:ins>
                </m:r>
              </m:e>
              <m:sub>
                <m:r>
                  <w:ins w:id="1510" w:author="L Reuben" w:date="2021-02-19T15:38:00Z">
                    <w:rPr>
                      <w:rFonts w:ascii="Cambria Math" w:hAnsi="Cambria Math"/>
                      <w:color w:val="4472C4" w:themeColor="accent1"/>
                      <w:rPrChange w:id="1511" w:author="L Reuben" w:date="2021-02-19T16:33:00Z">
                        <w:rPr>
                          <w:rFonts w:ascii="Cambria Math" w:hAnsi="Cambria Math"/>
                        </w:rPr>
                      </w:rPrChange>
                    </w:rPr>
                    <m:t>D</m:t>
                  </w:ins>
                </m:r>
              </m:sub>
              <m:sup>
                <m:r>
                  <w:ins w:id="1512" w:author="L Reuben" w:date="2021-02-19T15:38:00Z">
                    <w:rPr>
                      <w:rFonts w:ascii="Cambria Math" w:hAnsi="Cambria Math"/>
                      <w:color w:val="4472C4" w:themeColor="accent1"/>
                      <w:rPrChange w:id="1513" w:author="L Reuben" w:date="2021-02-19T16:33:00Z">
                        <w:rPr>
                          <w:rFonts w:ascii="Cambria Math" w:hAnsi="Cambria Math"/>
                        </w:rPr>
                      </w:rPrChange>
                    </w:rPr>
                    <m:t>K</m:t>
                  </w:ins>
                </m:r>
              </m:sup>
            </m:sSubSup>
          </m:num>
          <m:den>
            <m:r>
              <m:rPr>
                <m:sty m:val="p"/>
              </m:rPr>
              <w:rPr>
                <w:rFonts w:ascii="Cambria Math" w:hAnsi="Cambria Math"/>
                <w:color w:val="4472C4" w:themeColor="accent1"/>
                <w:rPrChange w:id="1514" w:author="L Reuben" w:date="2021-02-19T16:33:00Z">
                  <w:rPr>
                    <w:rFonts w:ascii="Cambria Math" w:hAnsi="Cambria Math"/>
                  </w:rPr>
                </w:rPrChange>
              </w:rPr>
              <m:t>δ</m:t>
            </m:r>
            <m:sSubSup>
              <m:sSubSupPr>
                <m:ctrlPr>
                  <w:ins w:id="1515" w:author="L Reuben" w:date="2021-02-19T15:38:00Z">
                    <w:rPr>
                      <w:rFonts w:ascii="Cambria Math" w:hAnsi="Cambria Math"/>
                      <w:i/>
                      <w:color w:val="4472C4" w:themeColor="accent1"/>
                    </w:rPr>
                  </w:ins>
                </m:ctrlPr>
              </m:sSubSupPr>
              <m:e>
                <m:r>
                  <w:ins w:id="1516" w:author="L Reuben" w:date="2021-02-19T15:38:00Z">
                    <w:rPr>
                      <w:rFonts w:ascii="Cambria Math" w:hAnsi="Cambria Math"/>
                      <w:color w:val="4472C4" w:themeColor="accent1"/>
                      <w:rPrChange w:id="1517" w:author="L Reuben" w:date="2021-02-19T16:33:00Z">
                        <w:rPr>
                          <w:rFonts w:ascii="Cambria Math" w:hAnsi="Cambria Math"/>
                        </w:rPr>
                      </w:rPrChange>
                    </w:rPr>
                    <m:t>f</m:t>
                  </w:ins>
                </m:r>
              </m:e>
              <m:sub>
                <m:r>
                  <w:ins w:id="1518" w:author="L Reuben" w:date="2021-02-19T15:38:00Z">
                    <w:rPr>
                      <w:rFonts w:ascii="Cambria Math" w:hAnsi="Cambria Math"/>
                      <w:color w:val="4472C4" w:themeColor="accent1"/>
                      <w:rPrChange w:id="1519" w:author="L Reuben" w:date="2021-02-19T16:33:00Z">
                        <w:rPr>
                          <w:rFonts w:ascii="Cambria Math" w:hAnsi="Cambria Math"/>
                        </w:rPr>
                      </w:rPrChange>
                    </w:rPr>
                    <m:t>D</m:t>
                  </w:ins>
                </m:r>
              </m:sub>
              <m:sup>
                <m:r>
                  <w:ins w:id="1520" w:author="L Reuben" w:date="2021-02-19T15:38:00Z">
                    <w:rPr>
                      <w:rFonts w:ascii="Cambria Math" w:hAnsi="Cambria Math"/>
                      <w:color w:val="4472C4" w:themeColor="accent1"/>
                      <w:rPrChange w:id="1521" w:author="L Reuben" w:date="2021-02-19T16:33:00Z">
                        <w:rPr>
                          <w:rFonts w:ascii="Cambria Math" w:hAnsi="Cambria Math"/>
                        </w:rPr>
                      </w:rPrChange>
                    </w:rPr>
                    <m:t>Ka</m:t>
                  </w:ins>
                </m:r>
              </m:sup>
            </m:sSubSup>
          </m:den>
        </m:f>
        <m:r>
          <w:ins w:id="1522" w:author="L Reuben" w:date="2021-02-19T15:38:00Z">
            <w:rPr>
              <w:rFonts w:ascii="Cambria Math" w:hAnsi="Cambria Math"/>
              <w:color w:val="4472C4" w:themeColor="accent1"/>
              <w:rPrChange w:id="1523" w:author="L Reuben" w:date="2021-02-19T16:33:00Z">
                <w:rPr>
                  <w:rFonts w:ascii="Cambria Math" w:hAnsi="Cambria Math"/>
                </w:rPr>
              </w:rPrChange>
            </w:rPr>
            <m:t>=</m:t>
          </w:ins>
        </m:r>
        <m:f>
          <m:fPr>
            <m:ctrlPr>
              <w:rPr>
                <w:rFonts w:ascii="Cambria Math" w:hAnsi="Cambria Math"/>
                <w:color w:val="4472C4" w:themeColor="accent1"/>
              </w:rPr>
            </m:ctrlPr>
          </m:fPr>
          <m:num>
            <m:r>
              <m:rPr>
                <m:sty m:val="p"/>
              </m:rPr>
              <w:rPr>
                <w:rFonts w:ascii="Cambria Math" w:hAnsi="Cambria Math"/>
                <w:color w:val="4472C4" w:themeColor="accent1"/>
                <w:rPrChange w:id="1524" w:author="L Reuben" w:date="2021-02-19T16:33:00Z">
                  <w:rPr>
                    <w:rFonts w:ascii="Cambria Math" w:hAnsi="Cambria Math"/>
                  </w:rPr>
                </w:rPrChange>
              </w:rPr>
              <m:t>δ</m:t>
            </m:r>
            <m:sSubSup>
              <m:sSubSupPr>
                <m:ctrlPr>
                  <w:ins w:id="1525" w:author="L Reuben" w:date="2021-02-19T15:38:00Z">
                    <w:rPr>
                      <w:rFonts w:ascii="Cambria Math" w:hAnsi="Cambria Math"/>
                      <w:i/>
                      <w:color w:val="4472C4" w:themeColor="accent1"/>
                    </w:rPr>
                  </w:ins>
                </m:ctrlPr>
              </m:sSubSupPr>
              <m:e>
                <m:r>
                  <w:ins w:id="1526" w:author="L Reuben" w:date="2021-02-19T15:38:00Z">
                    <w:rPr>
                      <w:rFonts w:ascii="Cambria Math" w:hAnsi="Cambria Math"/>
                      <w:color w:val="4472C4" w:themeColor="accent1"/>
                      <w:rPrChange w:id="1527" w:author="L Reuben" w:date="2021-02-19T16:33:00Z">
                        <w:rPr>
                          <w:rFonts w:ascii="Cambria Math" w:hAnsi="Cambria Math"/>
                        </w:rPr>
                      </w:rPrChange>
                    </w:rPr>
                    <m:t>f</m:t>
                  </w:ins>
                </m:r>
              </m:e>
              <m:sub>
                <m:r>
                  <w:ins w:id="1528" w:author="L Reuben" w:date="2021-02-19T15:38:00Z">
                    <w:rPr>
                      <w:rFonts w:ascii="Cambria Math" w:hAnsi="Cambria Math"/>
                      <w:color w:val="4472C4" w:themeColor="accent1"/>
                      <w:rPrChange w:id="1529" w:author="L Reuben" w:date="2021-02-19T16:33:00Z">
                        <w:rPr>
                          <w:rFonts w:ascii="Cambria Math" w:hAnsi="Cambria Math"/>
                        </w:rPr>
                      </w:rPrChange>
                    </w:rPr>
                    <m:t>C</m:t>
                  </w:ins>
                </m:r>
              </m:sub>
              <m:sup>
                <m:r>
                  <w:ins w:id="1530" w:author="L Reuben" w:date="2021-02-19T15:38:00Z">
                    <w:rPr>
                      <w:rFonts w:ascii="Cambria Math" w:hAnsi="Cambria Math"/>
                      <w:color w:val="4472C4" w:themeColor="accent1"/>
                      <w:rPrChange w:id="1531" w:author="L Reuben" w:date="2021-02-19T16:33:00Z">
                        <w:rPr>
                          <w:rFonts w:ascii="Cambria Math" w:hAnsi="Cambria Math"/>
                        </w:rPr>
                      </w:rPrChange>
                    </w:rPr>
                    <m:t>K</m:t>
                  </w:ins>
                </m:r>
              </m:sup>
            </m:sSubSup>
          </m:num>
          <m:den>
            <m:r>
              <m:rPr>
                <m:sty m:val="p"/>
              </m:rPr>
              <w:rPr>
                <w:rFonts w:ascii="Cambria Math" w:hAnsi="Cambria Math"/>
                <w:color w:val="4472C4" w:themeColor="accent1"/>
                <w:rPrChange w:id="1532" w:author="L Reuben" w:date="2021-02-19T16:33:00Z">
                  <w:rPr>
                    <w:rFonts w:ascii="Cambria Math" w:hAnsi="Cambria Math"/>
                  </w:rPr>
                </w:rPrChange>
              </w:rPr>
              <m:t>δ</m:t>
            </m:r>
            <m:sSubSup>
              <m:sSubSupPr>
                <m:ctrlPr>
                  <w:ins w:id="1533" w:author="L Reuben" w:date="2021-02-19T15:38:00Z">
                    <w:rPr>
                      <w:rFonts w:ascii="Cambria Math" w:hAnsi="Cambria Math"/>
                      <w:i/>
                      <w:color w:val="4472C4" w:themeColor="accent1"/>
                    </w:rPr>
                  </w:ins>
                </m:ctrlPr>
              </m:sSubSupPr>
              <m:e>
                <m:r>
                  <w:ins w:id="1534" w:author="L Reuben" w:date="2021-02-19T15:38:00Z">
                    <w:rPr>
                      <w:rFonts w:ascii="Cambria Math" w:hAnsi="Cambria Math"/>
                      <w:color w:val="4472C4" w:themeColor="accent1"/>
                      <w:rPrChange w:id="1535" w:author="L Reuben" w:date="2021-02-19T16:33:00Z">
                        <w:rPr>
                          <w:rFonts w:ascii="Cambria Math" w:hAnsi="Cambria Math"/>
                        </w:rPr>
                      </w:rPrChange>
                    </w:rPr>
                    <m:t>f</m:t>
                  </w:ins>
                </m:r>
              </m:e>
              <m:sub>
                <m:r>
                  <w:ins w:id="1536" w:author="L Reuben" w:date="2021-02-19T15:38:00Z">
                    <w:rPr>
                      <w:rFonts w:ascii="Cambria Math" w:hAnsi="Cambria Math"/>
                      <w:color w:val="4472C4" w:themeColor="accent1"/>
                      <w:rPrChange w:id="1537" w:author="L Reuben" w:date="2021-02-19T16:33:00Z">
                        <w:rPr>
                          <w:rFonts w:ascii="Cambria Math" w:hAnsi="Cambria Math"/>
                        </w:rPr>
                      </w:rPrChange>
                    </w:rPr>
                    <m:t>C</m:t>
                  </w:ins>
                </m:r>
              </m:sub>
              <m:sup>
                <m:r>
                  <w:ins w:id="1538" w:author="L Reuben" w:date="2021-02-19T15:38:00Z">
                    <w:rPr>
                      <w:rFonts w:ascii="Cambria Math" w:hAnsi="Cambria Math"/>
                      <w:color w:val="4472C4" w:themeColor="accent1"/>
                      <w:rPrChange w:id="1539" w:author="L Reuben" w:date="2021-02-19T16:33:00Z">
                        <w:rPr>
                          <w:rFonts w:ascii="Cambria Math" w:hAnsi="Cambria Math"/>
                        </w:rPr>
                      </w:rPrChange>
                    </w:rPr>
                    <m:t>Ka</m:t>
                  </w:ins>
                </m:r>
              </m:sup>
            </m:sSubSup>
          </m:den>
        </m:f>
        <m:r>
          <w:ins w:id="1540" w:author="L Reuben" w:date="2021-02-19T15:38:00Z">
            <w:rPr>
              <w:rFonts w:ascii="Cambria Math" w:hAnsi="Cambria Math"/>
              <w:color w:val="4472C4" w:themeColor="accent1"/>
              <w:rPrChange w:id="1541" w:author="L Reuben" w:date="2021-02-19T16:33:00Z">
                <w:rPr>
                  <w:rFonts w:ascii="Cambria Math" w:hAnsi="Cambria Math"/>
                </w:rPr>
              </w:rPrChange>
            </w:rPr>
            <m:t>=</m:t>
          </w:ins>
        </m:r>
        <m:f>
          <m:fPr>
            <m:ctrlPr>
              <w:rPr>
                <w:rFonts w:ascii="Cambria Math" w:hAnsi="Cambria Math"/>
                <w:color w:val="4472C4" w:themeColor="accent1"/>
              </w:rPr>
            </m:ctrlPr>
          </m:fPr>
          <m:num>
            <m:r>
              <w:ins w:id="1542" w:author="L Reuben" w:date="2021-02-19T15:38:00Z">
                <w:rPr>
                  <w:rFonts w:ascii="Cambria Math" w:hAnsi="Cambria Math"/>
                  <w:color w:val="4472C4" w:themeColor="accent1"/>
                  <w:rPrChange w:id="1543" w:author="L Reuben" w:date="2021-02-19T16:33:00Z">
                    <w:rPr>
                      <w:rFonts w:ascii="Cambria Math" w:hAnsi="Cambria Math"/>
                    </w:rPr>
                  </w:rPrChange>
                </w:rPr>
                <m:t>3</m:t>
              </w:ins>
            </m:r>
          </m:num>
          <m:den>
            <m:r>
              <w:ins w:id="1544" w:author="L Reuben" w:date="2021-02-19T15:38:00Z">
                <w:rPr>
                  <w:rFonts w:ascii="Cambria Math" w:hAnsi="Cambria Math"/>
                  <w:color w:val="4472C4" w:themeColor="accent1"/>
                  <w:rPrChange w:id="1545" w:author="L Reuben" w:date="2021-02-19T16:33:00Z">
                    <w:rPr>
                      <w:rFonts w:ascii="Cambria Math" w:hAnsi="Cambria Math"/>
                    </w:rPr>
                  </w:rPrChange>
                </w:rPr>
                <m:t>4</m:t>
              </w:ins>
            </m:r>
          </m:den>
        </m:f>
      </m:oMath>
      <w:ins w:id="1546" w:author="L Reuben" w:date="2021-02-19T15:39:00Z">
        <w:r w:rsidRPr="00864BE7">
          <w:rPr>
            <w:rFonts w:hint="eastAsia"/>
            <w:color w:val="4472C4" w:themeColor="accent1"/>
            <w:rPrChange w:id="1547" w:author="L Reuben" w:date="2021-02-19T16:33:00Z">
              <w:rPr>
                <w:rFonts w:hint="eastAsia"/>
              </w:rPr>
            </w:rPrChange>
          </w:rPr>
          <w:t>。</w:t>
        </w:r>
      </w:ins>
    </w:p>
    <w:p w14:paraId="7554AEB8" w14:textId="072D099D" w:rsidR="0009653C" w:rsidRPr="00864BE7" w:rsidRDefault="003019D7" w:rsidP="0009653C">
      <w:pPr>
        <w:ind w:firstLine="420"/>
        <w:rPr>
          <w:ins w:id="1548" w:author="L Reuben" w:date="2021-02-19T15:58:00Z"/>
          <w:color w:val="4472C4" w:themeColor="accent1"/>
          <w:rPrChange w:id="1549" w:author="L Reuben" w:date="2021-02-19T16:33:00Z">
            <w:rPr>
              <w:ins w:id="1550" w:author="L Reuben" w:date="2021-02-19T15:58:00Z"/>
            </w:rPr>
          </w:rPrChange>
        </w:rPr>
      </w:pPr>
      <w:ins w:id="1551" w:author="L Reuben" w:date="2021-02-19T15:40:00Z">
        <w:r w:rsidRPr="00864BE7">
          <w:rPr>
            <w:rFonts w:hint="eastAsia"/>
            <w:color w:val="4472C4" w:themeColor="accent1"/>
            <w:rPrChange w:id="1552" w:author="L Reuben" w:date="2021-02-19T16:33:00Z">
              <w:rPr>
                <w:rFonts w:hint="eastAsia"/>
              </w:rPr>
            </w:rPrChange>
          </w:rPr>
          <w:t>将上式</w:t>
        </w:r>
        <w:r w:rsidRPr="00864BE7">
          <w:rPr>
            <w:color w:val="4472C4" w:themeColor="accent1"/>
            <w:rPrChange w:id="1553" w:author="L Reuben" w:date="2021-02-19T16:33:00Z">
              <w:rPr/>
            </w:rPrChange>
          </w:rPr>
          <w:fldChar w:fldCharType="begin"/>
        </w:r>
        <w:r w:rsidRPr="00864BE7">
          <w:rPr>
            <w:color w:val="4472C4" w:themeColor="accent1"/>
            <w:rPrChange w:id="1554" w:author="L Reuben" w:date="2021-02-19T16:33:00Z">
              <w:rPr/>
            </w:rPrChange>
          </w:rPr>
          <w:instrText xml:space="preserve"> GOTOBUTTON ZEqnNum161433  \* MERGEFORMAT </w:instrText>
        </w:r>
        <w:r w:rsidRPr="00864BE7">
          <w:rPr>
            <w:color w:val="4472C4" w:themeColor="accent1"/>
            <w:rPrChange w:id="1555" w:author="L Reuben" w:date="2021-02-19T16:33:00Z">
              <w:rPr/>
            </w:rPrChange>
          </w:rPr>
          <w:fldChar w:fldCharType="begin"/>
        </w:r>
        <w:r w:rsidRPr="00864BE7">
          <w:rPr>
            <w:color w:val="4472C4" w:themeColor="accent1"/>
            <w:rPrChange w:id="1556" w:author="L Reuben" w:date="2021-02-19T16:33:00Z">
              <w:rPr/>
            </w:rPrChange>
          </w:rPr>
          <w:instrText xml:space="preserve"> REF ZEqnNum161433 \* Charformat \! \* MERGEFORMAT </w:instrText>
        </w:r>
      </w:ins>
      <w:r w:rsidRPr="00864BE7">
        <w:rPr>
          <w:color w:val="4472C4" w:themeColor="accent1"/>
          <w:rPrChange w:id="1557" w:author="L Reuben" w:date="2021-02-19T16:33:00Z">
            <w:rPr/>
          </w:rPrChange>
        </w:rPr>
        <w:fldChar w:fldCharType="separate"/>
      </w:r>
      <w:ins w:id="1558" w:author="L Reuben" w:date="2021-02-19T16:32:00Z">
        <w:r w:rsidR="00293D71" w:rsidRPr="00864BE7">
          <w:rPr>
            <w:color w:val="4472C4" w:themeColor="accent1"/>
            <w:rPrChange w:id="1559" w:author="L Reuben" w:date="2021-02-19T16:33:00Z">
              <w:rPr/>
            </w:rPrChange>
          </w:rPr>
          <w:instrText>(33)</w:instrText>
        </w:r>
      </w:ins>
      <w:ins w:id="1560" w:author="L Reuben" w:date="2021-02-19T15:40:00Z">
        <w:r w:rsidRPr="00864BE7">
          <w:rPr>
            <w:color w:val="4472C4" w:themeColor="accent1"/>
            <w:rPrChange w:id="1561" w:author="L Reuben" w:date="2021-02-19T16:33:00Z">
              <w:rPr/>
            </w:rPrChange>
          </w:rPr>
          <w:fldChar w:fldCharType="end"/>
        </w:r>
        <w:r w:rsidRPr="00864BE7">
          <w:rPr>
            <w:color w:val="4472C4" w:themeColor="accent1"/>
            <w:rPrChange w:id="1562" w:author="L Reuben" w:date="2021-02-19T16:33:00Z">
              <w:rPr/>
            </w:rPrChange>
          </w:rPr>
          <w:fldChar w:fldCharType="end"/>
        </w:r>
      </w:ins>
      <w:ins w:id="1563" w:author="L Reuben" w:date="2021-02-19T15:45:00Z">
        <w:r w:rsidR="002F1E33" w:rsidRPr="00864BE7">
          <w:rPr>
            <w:color w:val="4472C4" w:themeColor="accent1"/>
            <w:rPrChange w:id="1564" w:author="L Reuben" w:date="2021-02-19T16:33:00Z">
              <w:rPr/>
            </w:rPrChange>
          </w:rPr>
          <w:t>-</w:t>
        </w:r>
      </w:ins>
      <w:ins w:id="1565" w:author="L Reuben" w:date="2021-02-19T15:40:00Z">
        <w:r w:rsidRPr="00864BE7">
          <w:rPr>
            <w:color w:val="4472C4" w:themeColor="accent1"/>
            <w:rPrChange w:id="1566" w:author="L Reuben" w:date="2021-02-19T16:33:00Z">
              <w:rPr/>
            </w:rPrChange>
          </w:rPr>
          <w:fldChar w:fldCharType="begin"/>
        </w:r>
        <w:r w:rsidRPr="00864BE7">
          <w:rPr>
            <w:color w:val="4472C4" w:themeColor="accent1"/>
            <w:rPrChange w:id="1567" w:author="L Reuben" w:date="2021-02-19T16:33:00Z">
              <w:rPr/>
            </w:rPrChange>
          </w:rPr>
          <w:instrText xml:space="preserve"> GOTOBUTTON ZEqnNum897682  \* MERGEFORMAT </w:instrText>
        </w:r>
        <w:r w:rsidRPr="00864BE7">
          <w:rPr>
            <w:color w:val="4472C4" w:themeColor="accent1"/>
            <w:rPrChange w:id="1568" w:author="L Reuben" w:date="2021-02-19T16:33:00Z">
              <w:rPr/>
            </w:rPrChange>
          </w:rPr>
          <w:fldChar w:fldCharType="begin"/>
        </w:r>
        <w:r w:rsidRPr="00864BE7">
          <w:rPr>
            <w:color w:val="4472C4" w:themeColor="accent1"/>
            <w:rPrChange w:id="1569" w:author="L Reuben" w:date="2021-02-19T16:33:00Z">
              <w:rPr/>
            </w:rPrChange>
          </w:rPr>
          <w:instrText xml:space="preserve"> REF ZEqnNum897682 \* Charformat \! \* MERGEFORMAT </w:instrText>
        </w:r>
      </w:ins>
      <w:r w:rsidRPr="00864BE7">
        <w:rPr>
          <w:color w:val="4472C4" w:themeColor="accent1"/>
          <w:rPrChange w:id="1570" w:author="L Reuben" w:date="2021-02-19T16:33:00Z">
            <w:rPr/>
          </w:rPrChange>
        </w:rPr>
        <w:fldChar w:fldCharType="separate"/>
      </w:r>
      <w:ins w:id="1571" w:author="L Reuben" w:date="2021-02-19T16:32:00Z">
        <w:r w:rsidR="00293D71" w:rsidRPr="00864BE7">
          <w:rPr>
            <w:color w:val="4472C4" w:themeColor="accent1"/>
            <w:rPrChange w:id="1572" w:author="L Reuben" w:date="2021-02-19T16:33:00Z">
              <w:rPr/>
            </w:rPrChange>
          </w:rPr>
          <w:instrText>(36)</w:instrText>
        </w:r>
      </w:ins>
      <w:ins w:id="1573" w:author="L Reuben" w:date="2021-02-19T15:40:00Z">
        <w:r w:rsidRPr="00864BE7">
          <w:rPr>
            <w:color w:val="4472C4" w:themeColor="accent1"/>
            <w:rPrChange w:id="1574" w:author="L Reuben" w:date="2021-02-19T16:33:00Z">
              <w:rPr/>
            </w:rPrChange>
          </w:rPr>
          <w:fldChar w:fldCharType="end"/>
        </w:r>
        <w:r w:rsidRPr="00864BE7">
          <w:rPr>
            <w:color w:val="4472C4" w:themeColor="accent1"/>
            <w:rPrChange w:id="1575" w:author="L Reuben" w:date="2021-02-19T16:33:00Z">
              <w:rPr/>
            </w:rPrChange>
          </w:rPr>
          <w:fldChar w:fldCharType="end"/>
        </w:r>
        <w:r w:rsidRPr="00864BE7">
          <w:rPr>
            <w:rFonts w:hint="eastAsia"/>
            <w:color w:val="4472C4" w:themeColor="accent1"/>
            <w:rPrChange w:id="1576" w:author="L Reuben" w:date="2021-02-19T16:33:00Z">
              <w:rPr>
                <w:rFonts w:hint="eastAsia"/>
              </w:rPr>
            </w:rPrChange>
          </w:rPr>
          <w:t>代入式</w:t>
        </w:r>
        <w:r w:rsidRPr="00864BE7">
          <w:rPr>
            <w:color w:val="4472C4" w:themeColor="accent1"/>
            <w:rPrChange w:id="1577" w:author="L Reuben" w:date="2021-02-19T16:33:00Z">
              <w:rPr/>
            </w:rPrChange>
          </w:rPr>
          <w:fldChar w:fldCharType="begin"/>
        </w:r>
        <w:r w:rsidRPr="00864BE7">
          <w:rPr>
            <w:color w:val="4472C4" w:themeColor="accent1"/>
            <w:rPrChange w:id="1578" w:author="L Reuben" w:date="2021-02-19T16:33:00Z">
              <w:rPr/>
            </w:rPrChange>
          </w:rPr>
          <w:instrText xml:space="preserve"> GOTOBUTTON ZEqnNum926099  \* MERGEFORMAT </w:instrText>
        </w:r>
        <w:r w:rsidRPr="00864BE7">
          <w:rPr>
            <w:color w:val="4472C4" w:themeColor="accent1"/>
            <w:rPrChange w:id="1579" w:author="L Reuben" w:date="2021-02-19T16:33:00Z">
              <w:rPr/>
            </w:rPrChange>
          </w:rPr>
          <w:fldChar w:fldCharType="begin"/>
        </w:r>
        <w:r w:rsidRPr="00864BE7">
          <w:rPr>
            <w:color w:val="4472C4" w:themeColor="accent1"/>
            <w:rPrChange w:id="1580" w:author="L Reuben" w:date="2021-02-19T16:33:00Z">
              <w:rPr/>
            </w:rPrChange>
          </w:rPr>
          <w:instrText xml:space="preserve"> REF ZEqnNum926099 \* Charformat \! \* MERGEFORMAT </w:instrText>
        </w:r>
      </w:ins>
      <w:r w:rsidRPr="00864BE7">
        <w:rPr>
          <w:color w:val="4472C4" w:themeColor="accent1"/>
          <w:rPrChange w:id="1581" w:author="L Reuben" w:date="2021-02-19T16:33:00Z">
            <w:rPr/>
          </w:rPrChange>
        </w:rPr>
        <w:fldChar w:fldCharType="separate"/>
      </w:r>
      <w:ins w:id="1582" w:author="L Reuben" w:date="2021-02-19T16:32:00Z">
        <w:r w:rsidR="00293D71" w:rsidRPr="00864BE7">
          <w:rPr>
            <w:color w:val="4472C4" w:themeColor="accent1"/>
            <w:rPrChange w:id="1583" w:author="L Reuben" w:date="2021-02-19T16:33:00Z">
              <w:rPr/>
            </w:rPrChange>
          </w:rPr>
          <w:instrText>(</w:instrText>
        </w:r>
        <w:r w:rsidR="00293D71" w:rsidRPr="00864BE7">
          <w:rPr>
            <w:color w:val="4472C4" w:themeColor="accent1"/>
            <w:rPrChange w:id="1584" w:author="L Reuben" w:date="2021-02-19T16:33:00Z">
              <w:rPr>
                <w:noProof/>
                <w:color w:val="000000" w:themeColor="text1"/>
              </w:rPr>
            </w:rPrChange>
          </w:rPr>
          <w:instrText>32</w:instrText>
        </w:r>
        <w:r w:rsidR="00293D71" w:rsidRPr="00864BE7">
          <w:rPr>
            <w:color w:val="4472C4" w:themeColor="accent1"/>
            <w:rPrChange w:id="1585" w:author="L Reuben" w:date="2021-02-19T16:33:00Z">
              <w:rPr/>
            </w:rPrChange>
          </w:rPr>
          <w:instrText>)</w:instrText>
        </w:r>
      </w:ins>
      <w:ins w:id="1586" w:author="L Reuben" w:date="2021-02-19T15:40:00Z">
        <w:r w:rsidRPr="00864BE7">
          <w:rPr>
            <w:color w:val="4472C4" w:themeColor="accent1"/>
            <w:rPrChange w:id="1587" w:author="L Reuben" w:date="2021-02-19T16:33:00Z">
              <w:rPr/>
            </w:rPrChange>
          </w:rPr>
          <w:fldChar w:fldCharType="end"/>
        </w:r>
        <w:r w:rsidRPr="00864BE7">
          <w:rPr>
            <w:color w:val="4472C4" w:themeColor="accent1"/>
            <w:rPrChange w:id="1588" w:author="L Reuben" w:date="2021-02-19T16:33:00Z">
              <w:rPr/>
            </w:rPrChange>
          </w:rPr>
          <w:fldChar w:fldCharType="end"/>
        </w:r>
        <w:r w:rsidRPr="00864BE7">
          <w:rPr>
            <w:rFonts w:hint="eastAsia"/>
            <w:color w:val="4472C4" w:themeColor="accent1"/>
            <w:rPrChange w:id="1589" w:author="L Reuben" w:date="2021-02-19T16:33:00Z">
              <w:rPr>
                <w:rFonts w:hint="eastAsia"/>
              </w:rPr>
            </w:rPrChange>
          </w:rPr>
          <w:t>中，</w:t>
        </w:r>
      </w:ins>
    </w:p>
    <w:p w14:paraId="406740CB" w14:textId="0B61B805" w:rsidR="0058399F" w:rsidRPr="00864BE7" w:rsidRDefault="0009653C">
      <w:pPr>
        <w:pStyle w:val="AMDisplayEquation"/>
        <w:rPr>
          <w:color w:val="4472C4" w:themeColor="accent1"/>
          <w:rPrChange w:id="1590" w:author="L Reuben" w:date="2021-02-19T16:33:00Z">
            <w:rPr/>
          </w:rPrChange>
        </w:rPr>
      </w:pPr>
      <w:ins w:id="1591" w:author="L Reuben" w:date="2021-02-19T15:58:00Z">
        <w:r w:rsidRPr="00864BE7">
          <w:rPr>
            <w:color w:val="4472C4" w:themeColor="accent1"/>
            <w:rPrChange w:id="1592" w:author="L Reuben" w:date="2021-02-19T16:33:00Z">
              <w:rPr/>
            </w:rPrChange>
          </w:rPr>
          <w:tab/>
        </w:r>
      </w:ins>
      <w:ins w:id="1593" w:author="L Reuben" w:date="2021-02-19T15:58:00Z">
        <w:r w:rsidR="00DA751E" w:rsidRPr="00864BE7">
          <w:rPr>
            <w:color w:val="4472C4" w:themeColor="accent1"/>
            <w:position w:val="-52"/>
            <w:rPrChange w:id="1594" w:author="L Reuben" w:date="2021-02-19T16:33:00Z">
              <w:rPr>
                <w:color w:val="4472C4" w:themeColor="accent1"/>
                <w:position w:val="-52"/>
              </w:rPr>
            </w:rPrChange>
          </w:rPr>
          <w:object w:dxaOrig="6343" w:dyaOrig="1161" w14:anchorId="45649B33">
            <v:shape id="_x0000_i1062" type="#_x0000_t75" style="width:317.45pt;height:58.35pt" o:ole="">
              <v:imagedata r:id="rId115" o:title=""/>
            </v:shape>
            <o:OLEObject Type="Embed" ProgID="Equation.AxMath" ShapeID="_x0000_i1062" DrawAspect="Content" ObjectID="_1694342259" r:id="rId116"/>
          </w:object>
        </w:r>
      </w:ins>
      <w:ins w:id="1595" w:author="L Reuben" w:date="2021-02-19T15:58:00Z">
        <w:r w:rsidRPr="00864BE7">
          <w:rPr>
            <w:color w:val="4472C4" w:themeColor="accent1"/>
            <w:rPrChange w:id="1596" w:author="L Reuben" w:date="2021-02-19T16:33:00Z">
              <w:rPr/>
            </w:rPrChange>
          </w:rPr>
          <w:tab/>
        </w:r>
        <w:r w:rsidRPr="00864BE7">
          <w:rPr>
            <w:color w:val="4472C4" w:themeColor="accent1"/>
            <w:rPrChange w:id="1597" w:author="L Reuben" w:date="2021-02-19T16:33:00Z">
              <w:rPr/>
            </w:rPrChange>
          </w:rPr>
          <w:fldChar w:fldCharType="begin"/>
        </w:r>
        <w:r w:rsidRPr="00864BE7">
          <w:rPr>
            <w:color w:val="4472C4" w:themeColor="accent1"/>
            <w:rPrChange w:id="1598" w:author="L Reuben" w:date="2021-02-19T16:33:00Z">
              <w:rPr/>
            </w:rPrChange>
          </w:rPr>
          <w:instrText xml:space="preserve"> MACROBUTTON AMMPlaceRM \* MERGEFORMAT </w:instrText>
        </w:r>
        <w:r w:rsidRPr="00864BE7">
          <w:rPr>
            <w:color w:val="4472C4" w:themeColor="accent1"/>
            <w:rPrChange w:id="1599" w:author="L Reuben" w:date="2021-02-19T16:33:00Z">
              <w:rPr/>
            </w:rPrChange>
          </w:rPr>
          <w:fldChar w:fldCharType="begin"/>
        </w:r>
        <w:r w:rsidRPr="00864BE7">
          <w:rPr>
            <w:color w:val="4472C4" w:themeColor="accent1"/>
            <w:rPrChange w:id="1600" w:author="L Reuben" w:date="2021-02-19T16:33:00Z">
              <w:rPr/>
            </w:rPrChange>
          </w:rPr>
          <w:instrText xml:space="preserve"> SEQ AMEqn \h \* MERGEFORMAT </w:instrText>
        </w:r>
        <w:r w:rsidRPr="00864BE7">
          <w:rPr>
            <w:color w:val="4472C4" w:themeColor="accent1"/>
            <w:rPrChange w:id="1601" w:author="L Reuben" w:date="2021-02-19T16:33:00Z">
              <w:rPr/>
            </w:rPrChange>
          </w:rPr>
          <w:fldChar w:fldCharType="end"/>
        </w:r>
        <w:bookmarkStart w:id="1602" w:name="ZEqnNum996146"/>
        <w:r w:rsidRPr="00864BE7">
          <w:rPr>
            <w:color w:val="4472C4" w:themeColor="accent1"/>
            <w:rPrChange w:id="1603" w:author="L Reuben" w:date="2021-02-19T16:33:00Z">
              <w:rPr/>
            </w:rPrChange>
          </w:rPr>
          <w:instrText>(</w:instrText>
        </w:r>
        <w:r w:rsidRPr="00864BE7">
          <w:rPr>
            <w:color w:val="4472C4" w:themeColor="accent1"/>
            <w:rPrChange w:id="1604" w:author="L Reuben" w:date="2021-02-19T16:33:00Z">
              <w:rPr/>
            </w:rPrChange>
          </w:rPr>
          <w:fldChar w:fldCharType="begin"/>
        </w:r>
        <w:r w:rsidRPr="00864BE7">
          <w:rPr>
            <w:color w:val="4472C4" w:themeColor="accent1"/>
            <w:rPrChange w:id="1605" w:author="L Reuben" w:date="2021-02-19T16:33:00Z">
              <w:rPr/>
            </w:rPrChange>
          </w:rPr>
          <w:instrText xml:space="preserve"> SEQ AMEqn \c \* Arabic \* MERGEFORMAT </w:instrText>
        </w:r>
      </w:ins>
      <w:r w:rsidRPr="00864BE7">
        <w:rPr>
          <w:color w:val="4472C4" w:themeColor="accent1"/>
          <w:rPrChange w:id="1606" w:author="L Reuben" w:date="2021-02-19T16:33:00Z">
            <w:rPr/>
          </w:rPrChange>
        </w:rPr>
        <w:fldChar w:fldCharType="separate"/>
      </w:r>
      <w:ins w:id="1607" w:author="L Reuben" w:date="2021-02-19T16:32:00Z">
        <w:r w:rsidR="00293D71" w:rsidRPr="00864BE7">
          <w:rPr>
            <w:noProof/>
            <w:color w:val="4472C4" w:themeColor="accent1"/>
            <w:rPrChange w:id="1608" w:author="L Reuben" w:date="2021-02-19T16:33:00Z">
              <w:rPr>
                <w:noProof/>
              </w:rPr>
            </w:rPrChange>
          </w:rPr>
          <w:instrText>38</w:instrText>
        </w:r>
      </w:ins>
      <w:ins w:id="1609" w:author="L Reuben" w:date="2021-02-19T15:58:00Z">
        <w:r w:rsidRPr="00864BE7">
          <w:rPr>
            <w:color w:val="4472C4" w:themeColor="accent1"/>
            <w:rPrChange w:id="1610" w:author="L Reuben" w:date="2021-02-19T16:33:00Z">
              <w:rPr/>
            </w:rPrChange>
          </w:rPr>
          <w:fldChar w:fldCharType="end"/>
        </w:r>
        <w:r w:rsidRPr="00864BE7">
          <w:rPr>
            <w:color w:val="4472C4" w:themeColor="accent1"/>
            <w:rPrChange w:id="1611" w:author="L Reuben" w:date="2021-02-19T16:33:00Z">
              <w:rPr/>
            </w:rPrChange>
          </w:rPr>
          <w:instrText>)</w:instrText>
        </w:r>
        <w:bookmarkEnd w:id="1602"/>
        <w:r w:rsidRPr="00864BE7">
          <w:rPr>
            <w:color w:val="4472C4" w:themeColor="accent1"/>
            <w:rPrChange w:id="1612" w:author="L Reuben" w:date="2021-02-19T16:33:00Z">
              <w:rPr/>
            </w:rPrChange>
          </w:rPr>
          <w:fldChar w:fldCharType="end"/>
        </w:r>
      </w:ins>
    </w:p>
    <w:p w14:paraId="3D0CD91C" w14:textId="17D54763" w:rsidR="00D932FB" w:rsidRDefault="00293D71" w:rsidP="002E0D26">
      <w:pPr>
        <w:ind w:firstLine="420"/>
      </w:pPr>
      <w:ins w:id="1613" w:author="L Reuben" w:date="2021-02-19T16:32:00Z">
        <w:r w:rsidRPr="00864BE7">
          <w:rPr>
            <w:rFonts w:hint="eastAsia"/>
            <w:color w:val="4472C4" w:themeColor="accent1"/>
            <w:rPrChange w:id="1614" w:author="L Reuben" w:date="2021-02-19T16:33:00Z">
              <w:rPr>
                <w:rFonts w:hint="eastAsia"/>
              </w:rPr>
            </w:rPrChange>
          </w:rPr>
          <w:t>由上式</w:t>
        </w:r>
        <w:r w:rsidRPr="00864BE7">
          <w:rPr>
            <w:color w:val="4472C4" w:themeColor="accent1"/>
            <w:rPrChange w:id="1615" w:author="L Reuben" w:date="2021-02-19T16:33:00Z">
              <w:rPr/>
            </w:rPrChange>
          </w:rPr>
          <w:fldChar w:fldCharType="begin"/>
        </w:r>
        <w:r w:rsidRPr="00864BE7">
          <w:rPr>
            <w:color w:val="4472C4" w:themeColor="accent1"/>
            <w:rPrChange w:id="1616" w:author="L Reuben" w:date="2021-02-19T16:33:00Z">
              <w:rPr/>
            </w:rPrChange>
          </w:rPr>
          <w:instrText xml:space="preserve"> GOTOBUTTON ZEqnNum996146  \* MERGEFORMAT </w:instrText>
        </w:r>
        <w:r w:rsidRPr="00864BE7">
          <w:rPr>
            <w:color w:val="4472C4" w:themeColor="accent1"/>
            <w:rPrChange w:id="1617" w:author="L Reuben" w:date="2021-02-19T16:33:00Z">
              <w:rPr/>
            </w:rPrChange>
          </w:rPr>
          <w:fldChar w:fldCharType="begin"/>
        </w:r>
        <w:r w:rsidRPr="00864BE7">
          <w:rPr>
            <w:color w:val="4472C4" w:themeColor="accent1"/>
            <w:rPrChange w:id="1618" w:author="L Reuben" w:date="2021-02-19T16:33:00Z">
              <w:rPr/>
            </w:rPrChange>
          </w:rPr>
          <w:instrText xml:space="preserve"> REF ZEqnNum996146 \* Charformat \! \* MERGEFORMAT </w:instrText>
        </w:r>
      </w:ins>
      <w:r w:rsidRPr="00864BE7">
        <w:rPr>
          <w:color w:val="4472C4" w:themeColor="accent1"/>
          <w:rPrChange w:id="1619" w:author="L Reuben" w:date="2021-02-19T16:33:00Z">
            <w:rPr/>
          </w:rPrChange>
        </w:rPr>
        <w:fldChar w:fldCharType="separate"/>
      </w:r>
      <w:ins w:id="1620" w:author="L Reuben" w:date="2021-02-19T16:32:00Z">
        <w:r w:rsidRPr="00864BE7">
          <w:rPr>
            <w:color w:val="4472C4" w:themeColor="accent1"/>
            <w:rPrChange w:id="1621" w:author="L Reuben" w:date="2021-02-19T16:33:00Z">
              <w:rPr/>
            </w:rPrChange>
          </w:rPr>
          <w:instrText>(38)</w:instrText>
        </w:r>
        <w:r w:rsidRPr="00864BE7">
          <w:rPr>
            <w:color w:val="4472C4" w:themeColor="accent1"/>
            <w:rPrChange w:id="1622" w:author="L Reuben" w:date="2021-02-19T16:33:00Z">
              <w:rPr/>
            </w:rPrChange>
          </w:rPr>
          <w:fldChar w:fldCharType="end"/>
        </w:r>
        <w:r w:rsidRPr="00864BE7">
          <w:rPr>
            <w:color w:val="4472C4" w:themeColor="accent1"/>
            <w:rPrChange w:id="1623" w:author="L Reuben" w:date="2021-02-19T16:33:00Z">
              <w:rPr/>
            </w:rPrChange>
          </w:rPr>
          <w:fldChar w:fldCharType="end"/>
        </w:r>
        <w:r w:rsidRPr="00864BE7">
          <w:rPr>
            <w:rFonts w:hint="eastAsia"/>
            <w:color w:val="4472C4" w:themeColor="accent1"/>
            <w:rPrChange w:id="1624" w:author="L Reuben" w:date="2021-02-19T16:33:00Z">
              <w:rPr>
                <w:rFonts w:hint="eastAsia"/>
              </w:rPr>
            </w:rPrChange>
          </w:rPr>
          <w:t>，</w:t>
        </w:r>
      </w:ins>
      <w:r w:rsidR="00527DED">
        <w:rPr>
          <w:rFonts w:hint="eastAsia"/>
        </w:rPr>
        <w:t>经过上式</w:t>
      </w:r>
      <w:r w:rsidR="00527DED">
        <w:fldChar w:fldCharType="begin"/>
      </w:r>
      <w:r w:rsidR="00527DED">
        <w:instrText xml:space="preserve"> GOTOBUTTON ZEqnNum926099  \* MERGEFORMAT </w:instrText>
      </w:r>
      <w:r w:rsidR="00D67130">
        <w:fldChar w:fldCharType="begin"/>
      </w:r>
      <w:r w:rsidR="00D67130">
        <w:instrText xml:space="preserve"> REF ZEqnNum926099 \* Charformat \! \* MERGEFORMAT </w:instrText>
      </w:r>
      <w:r w:rsidR="00D67130">
        <w:fldChar w:fldCharType="separate"/>
      </w:r>
      <w:ins w:id="1625" w:author="L Reuben" w:date="2021-02-19T16:32:00Z">
        <w:r w:rsidRPr="00293D71">
          <w:instrText>(</w:instrText>
        </w:r>
        <w:r w:rsidRPr="00293D71">
          <w:rPr>
            <w:rPrChange w:id="1626" w:author="L Reuben" w:date="2021-02-19T16:32:00Z">
              <w:rPr>
                <w:noProof/>
                <w:color w:val="000000" w:themeColor="text1"/>
              </w:rPr>
            </w:rPrChange>
          </w:rPr>
          <w:instrText>32</w:instrText>
        </w:r>
        <w:r w:rsidRPr="00293D71">
          <w:instrText>)</w:instrText>
        </w:r>
      </w:ins>
      <w:del w:id="1627" w:author="L Reuben" w:date="2021-02-19T10:15:00Z">
        <w:r w:rsidR="008A5B02" w:rsidDel="00740635">
          <w:delInstrText>(32)</w:delInstrText>
        </w:r>
      </w:del>
      <w:r w:rsidR="00D67130">
        <w:fldChar w:fldCharType="end"/>
      </w:r>
      <w:r w:rsidR="00527DED">
        <w:fldChar w:fldCharType="end"/>
      </w:r>
      <w:r w:rsidR="00527DED">
        <w:rPr>
          <w:rFonts w:hint="eastAsia"/>
        </w:rPr>
        <w:t>处理后</w:t>
      </w:r>
      <w:r w:rsidR="00527DED" w:rsidRPr="00BB39F8">
        <w:rPr>
          <w:rFonts w:hint="eastAsia"/>
        </w:rPr>
        <w:t>，双微分星间距中不包含重力信号</w:t>
      </w:r>
      <w:del w:id="1628" w:author="L Reuben" w:date="2021-02-19T15:53:00Z">
        <w:r w:rsidR="00527DED" w:rsidRPr="00BB39F8" w:rsidDel="006E4496">
          <w:rPr>
            <w:rFonts w:hint="eastAsia"/>
          </w:rPr>
          <w:delText>并</w:delText>
        </w:r>
      </w:del>
      <w:r w:rsidR="00BE3B27" w:rsidRPr="00BB39F8">
        <w:rPr>
          <w:rFonts w:hint="eastAsia"/>
        </w:rPr>
        <w:t>，可</w:t>
      </w:r>
      <w:r w:rsidR="00527DED" w:rsidRPr="00BB39F8">
        <w:rPr>
          <w:rFonts w:hint="eastAsia"/>
        </w:rPr>
        <w:t>反映出</w:t>
      </w:r>
      <w:r w:rsidR="00BE3B27" w:rsidRPr="00BB39F8">
        <w:rPr>
          <w:rFonts w:hint="eastAsia"/>
        </w:rPr>
        <w:t>部分高</w:t>
      </w:r>
      <w:r w:rsidR="00BE3B27" w:rsidRPr="00BB39F8">
        <w:rPr>
          <w:rFonts w:hint="eastAsia"/>
        </w:rPr>
        <w:lastRenderedPageBreak/>
        <w:t>频噪声成分</w:t>
      </w:r>
      <w:r w:rsidR="00BE3B27">
        <w:rPr>
          <w:rFonts w:hint="eastAsia"/>
        </w:rPr>
        <w:t>。因此，</w:t>
      </w:r>
      <w:del w:id="1629" w:author="L Reuben" w:date="2021-02-19T15:53:00Z">
        <w:r w:rsidR="00BE3B27" w:rsidDel="00E552F3">
          <w:rPr>
            <w:rFonts w:hint="eastAsia"/>
          </w:rPr>
          <w:delText>尽管</w:delText>
        </w:r>
      </w:del>
      <w:r w:rsidR="00BE3B27">
        <w:rPr>
          <w:rFonts w:hint="eastAsia"/>
        </w:rPr>
        <w:t>双微分星间距可</w:t>
      </w:r>
      <w:del w:id="1630" w:author="L Reuben" w:date="2021-02-19T15:53:00Z">
        <w:r w:rsidR="00BE3B27" w:rsidDel="001B63C5">
          <w:rPr>
            <w:rFonts w:hint="eastAsia"/>
          </w:rPr>
          <w:delText>以</w:delText>
        </w:r>
      </w:del>
      <w:r w:rsidR="00BE3B27">
        <w:rPr>
          <w:rFonts w:hint="eastAsia"/>
        </w:rPr>
        <w:t>反应</w:t>
      </w:r>
      <w:r w:rsidR="00D74744">
        <w:rPr>
          <w:rFonts w:hint="eastAsia"/>
        </w:rPr>
        <w:t>GRACE-FO</w:t>
      </w:r>
      <w:r w:rsidR="00BE3B27">
        <w:rPr>
          <w:rFonts w:hint="eastAsia"/>
        </w:rPr>
        <w:t>微波双向单程噪声水平</w:t>
      </w:r>
      <w:r w:rsidR="00990481">
        <w:rPr>
          <w:rFonts w:hint="eastAsia"/>
        </w:rPr>
        <w:t>。</w:t>
      </w:r>
      <w:r w:rsidR="00BE3B27">
        <w:rPr>
          <w:rFonts w:hint="eastAsia"/>
        </w:rPr>
        <w:t>下</w:t>
      </w:r>
      <w:r w:rsidR="00990481">
        <w:fldChar w:fldCharType="begin"/>
      </w:r>
      <w:r w:rsidR="00990481">
        <w:instrText xml:space="preserve"> </w:instrText>
      </w:r>
      <w:r w:rsidR="00990481">
        <w:rPr>
          <w:rFonts w:hint="eastAsia"/>
        </w:rPr>
        <w:instrText>REF _Ref62465236 \h</w:instrText>
      </w:r>
      <w:r w:rsidR="00990481">
        <w:instrText xml:space="preserve"> </w:instrText>
      </w:r>
      <w:r w:rsidR="002E0D26">
        <w:instrText xml:space="preserve"> \* MERGEFORMAT </w:instrText>
      </w:r>
      <w:r w:rsidR="00990481">
        <w:fldChar w:fldCharType="separate"/>
      </w:r>
      <w:ins w:id="1631" w:author="L Reuben" w:date="2021-02-19T16:32:00Z">
        <w:r>
          <w:t>图</w:t>
        </w:r>
        <w:r>
          <w:t xml:space="preserve"> </w:t>
        </w:r>
        <w:r>
          <w:rPr>
            <w:noProof/>
          </w:rPr>
          <w:t>19</w:t>
        </w:r>
      </w:ins>
      <w:del w:id="1632" w:author="L Reuben" w:date="2021-02-19T10:15:00Z">
        <w:r w:rsidR="008A5B02" w:rsidDel="00740635">
          <w:delText>图</w:delText>
        </w:r>
        <w:r w:rsidR="008A5B02" w:rsidDel="00740635">
          <w:delText xml:space="preserve"> </w:delText>
        </w:r>
        <w:r w:rsidR="008A5B02" w:rsidDel="00740635">
          <w:rPr>
            <w:noProof/>
          </w:rPr>
          <w:delText>19</w:delText>
        </w:r>
      </w:del>
      <w:r w:rsidR="00990481">
        <w:fldChar w:fldCharType="end"/>
      </w:r>
      <w:r w:rsidR="00990481">
        <w:rPr>
          <w:rFonts w:hint="eastAsia"/>
        </w:rPr>
        <w:t>中双微分星间距振幅谱密度基本处于</w:t>
      </w:r>
      <w:r w:rsidR="00D74744">
        <w:rPr>
          <w:rFonts w:hint="eastAsia"/>
        </w:rPr>
        <w:t>GRACE-FO</w:t>
      </w:r>
      <w:r w:rsidR="00990481">
        <w:rPr>
          <w:rFonts w:hint="eastAsia"/>
        </w:rPr>
        <w:t>随机噪声指标以下，</w:t>
      </w:r>
      <w:r w:rsidR="00D74744">
        <w:rPr>
          <w:rFonts w:hint="eastAsia"/>
        </w:rPr>
        <w:t>GRACE-FO</w:t>
      </w:r>
      <w:r w:rsidR="00990481">
        <w:rPr>
          <w:rFonts w:hint="eastAsia"/>
        </w:rPr>
        <w:t>微波双向单程星间距测量随机噪声</w:t>
      </w:r>
      <w:r w:rsidR="0004515B">
        <w:rPr>
          <w:rFonts w:hint="eastAsia"/>
        </w:rPr>
        <w:t>水平达标</w:t>
      </w:r>
      <w:r w:rsidR="00990481">
        <w:rPr>
          <w:rFonts w:hint="eastAsia"/>
        </w:rPr>
        <w:t>。</w:t>
      </w:r>
    </w:p>
    <w:p w14:paraId="716FC249" w14:textId="14D7EF2E" w:rsidR="00BE3B27" w:rsidRDefault="00990481" w:rsidP="00BE3B27">
      <w:pPr>
        <w:ind w:firstLineChars="0" w:firstLine="0"/>
      </w:pPr>
      <w:r>
        <w:rPr>
          <w:noProof/>
        </w:rPr>
        <w:drawing>
          <wp:inline distT="0" distB="0" distL="0" distR="0" wp14:anchorId="6199DDEF" wp14:editId="0E42F7AB">
            <wp:extent cx="5265420" cy="2758440"/>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65420" cy="2758440"/>
                    </a:xfrm>
                    <a:prstGeom prst="rect">
                      <a:avLst/>
                    </a:prstGeom>
                    <a:noFill/>
                    <a:ln>
                      <a:noFill/>
                    </a:ln>
                  </pic:spPr>
                </pic:pic>
              </a:graphicData>
            </a:graphic>
          </wp:inline>
        </w:drawing>
      </w:r>
    </w:p>
    <w:p w14:paraId="3AFF68DD" w14:textId="2368E14A" w:rsidR="00990481" w:rsidRDefault="00990481" w:rsidP="00424ABA">
      <w:pPr>
        <w:ind w:firstLineChars="0" w:firstLine="0"/>
        <w:jc w:val="center"/>
      </w:pPr>
      <w:bookmarkStart w:id="1633" w:name="_Ref62465236"/>
      <w:r>
        <w:t>图</w:t>
      </w:r>
      <w:r>
        <w:t xml:space="preserve"> </w:t>
      </w:r>
      <w:r>
        <w:fldChar w:fldCharType="begin"/>
      </w:r>
      <w:r>
        <w:instrText xml:space="preserve"> SEQ </w:instrText>
      </w:r>
      <w:r>
        <w:instrText>图</w:instrText>
      </w:r>
      <w:r>
        <w:instrText xml:space="preserve"> \* ARABIC </w:instrText>
      </w:r>
      <w:r>
        <w:fldChar w:fldCharType="separate"/>
      </w:r>
      <w:r w:rsidR="00293D71">
        <w:rPr>
          <w:noProof/>
        </w:rPr>
        <w:t>19</w:t>
      </w:r>
      <w:r>
        <w:fldChar w:fldCharType="end"/>
      </w:r>
      <w:bookmarkEnd w:id="1633"/>
      <w:r>
        <w:t xml:space="preserve"> </w:t>
      </w:r>
      <w:r>
        <w:rPr>
          <w:rFonts w:hint="eastAsia"/>
        </w:rPr>
        <w:t>双微分星间距振幅谱密度与随机噪声指标对比</w:t>
      </w:r>
    </w:p>
    <w:p w14:paraId="215B3CE8" w14:textId="79E84972" w:rsidR="00990481" w:rsidRPr="00990481" w:rsidRDefault="00990481" w:rsidP="00424ABA">
      <w:pPr>
        <w:ind w:firstLineChars="0" w:firstLine="0"/>
        <w:jc w:val="center"/>
      </w:pPr>
      <w:r>
        <w:t xml:space="preserve">Figure </w:t>
      </w:r>
      <w:r w:rsidR="007B54A4">
        <w:rPr>
          <w:noProof/>
        </w:rPr>
        <w:fldChar w:fldCharType="begin"/>
      </w:r>
      <w:r w:rsidR="007B54A4">
        <w:rPr>
          <w:noProof/>
        </w:rPr>
        <w:instrText xml:space="preserve"> SEQ Figure \* ARABIC </w:instrText>
      </w:r>
      <w:r w:rsidR="007B54A4">
        <w:rPr>
          <w:noProof/>
        </w:rPr>
        <w:fldChar w:fldCharType="separate"/>
      </w:r>
      <w:r w:rsidR="00293D71">
        <w:rPr>
          <w:noProof/>
        </w:rPr>
        <w:t>19</w:t>
      </w:r>
      <w:r w:rsidR="007B54A4">
        <w:rPr>
          <w:noProof/>
        </w:rPr>
        <w:fldChar w:fldCharType="end"/>
      </w:r>
      <w:r>
        <w:t xml:space="preserve"> C</w:t>
      </w:r>
      <w:r>
        <w:rPr>
          <w:rFonts w:hint="eastAsia"/>
        </w:rPr>
        <w:t>omparison</w:t>
      </w:r>
      <w:r>
        <w:t xml:space="preserve"> between the</w:t>
      </w:r>
      <w:r w:rsidR="00D16119">
        <w:t xml:space="preserve"> amplitude spectral densit</w:t>
      </w:r>
      <w:r w:rsidR="00CA147D">
        <w:t>y</w:t>
      </w:r>
      <w:r>
        <w:t xml:space="preserve"> of the double differenced range and the requirement of the stochastic error</w:t>
      </w:r>
    </w:p>
    <w:p w14:paraId="1504B4C6" w14:textId="1AC0CEAA" w:rsidR="00782CA5" w:rsidRPr="00752AB1" w:rsidRDefault="00752AB1">
      <w:pPr>
        <w:ind w:right="210" w:firstLineChars="0" w:firstLine="0"/>
        <w:rPr>
          <w:rFonts w:ascii="黑体" w:eastAsia="黑体" w:hAnsi="黑体"/>
          <w:rPrChange w:id="1634" w:author="L Reuben" w:date="2021-02-18T10:52:00Z">
            <w:rPr>
              <w:rFonts w:ascii="宋体" w:hAnsi="宋体"/>
              <w:b/>
              <w:sz w:val="24"/>
            </w:rPr>
          </w:rPrChange>
        </w:rPr>
        <w:pPrChange w:id="1635" w:author="L Reuben" w:date="2021-02-18T10:52:00Z">
          <w:pPr>
            <w:spacing w:beforeLines="50" w:before="156" w:afterLines="50" w:after="156"/>
            <w:ind w:firstLineChars="0" w:firstLine="0"/>
          </w:pPr>
        </w:pPrChange>
      </w:pPr>
      <w:ins w:id="1636" w:author="L Reuben" w:date="2021-02-18T10:52:00Z">
        <w:r>
          <w:rPr>
            <w:rFonts w:ascii="黑体" w:eastAsia="黑体" w:hAnsi="黑体"/>
          </w:rPr>
          <w:t>3</w:t>
        </w:r>
        <w:r>
          <w:rPr>
            <w:rFonts w:ascii="黑体" w:eastAsia="黑体" w:hAnsi="黑体" w:hint="eastAsia"/>
          </w:rPr>
          <w:t>．3</w:t>
        </w:r>
      </w:ins>
      <w:del w:id="1637" w:author="L Reuben" w:date="2021-02-18T10:52:00Z">
        <w:r w:rsidR="00AD1AD7" w:rsidRPr="00752AB1" w:rsidDel="00752AB1">
          <w:rPr>
            <w:rFonts w:ascii="黑体" w:eastAsia="黑体" w:hAnsi="黑体"/>
            <w:rPrChange w:id="1638" w:author="L Reuben" w:date="2021-02-18T10:52:00Z">
              <w:rPr>
                <w:sz w:val="32"/>
                <w:szCs w:val="32"/>
              </w:rPr>
            </w:rPrChange>
          </w:rPr>
          <w:delText>5</w:delText>
        </w:r>
      </w:del>
      <w:r w:rsidR="00C72FFF" w:rsidRPr="00752AB1">
        <w:rPr>
          <w:rFonts w:ascii="黑体" w:eastAsia="黑体" w:hAnsi="黑体"/>
          <w:rPrChange w:id="1639" w:author="L Reuben" w:date="2021-02-18T10:52:00Z">
            <w:rPr>
              <w:sz w:val="32"/>
              <w:szCs w:val="32"/>
            </w:rPr>
          </w:rPrChange>
        </w:rPr>
        <w:t xml:space="preserve"> </w:t>
      </w:r>
      <w:r w:rsidR="00582176" w:rsidRPr="00752AB1">
        <w:rPr>
          <w:rFonts w:ascii="黑体" w:eastAsia="黑体" w:hAnsi="黑体" w:hint="eastAsia"/>
          <w:rPrChange w:id="1640" w:author="L Reuben" w:date="2021-02-18T10:52:00Z">
            <w:rPr>
              <w:rFonts w:hint="eastAsia"/>
              <w:sz w:val="32"/>
              <w:szCs w:val="32"/>
            </w:rPr>
          </w:rPrChange>
        </w:rPr>
        <w:t>太阳光照对</w:t>
      </w:r>
      <w:r w:rsidR="00AD1AD7" w:rsidRPr="00752AB1">
        <w:rPr>
          <w:rFonts w:ascii="黑体" w:eastAsia="黑体" w:hAnsi="黑体" w:hint="eastAsia"/>
          <w:rPrChange w:id="1641" w:author="L Reuben" w:date="2021-02-18T10:52:00Z">
            <w:rPr>
              <w:rFonts w:hint="eastAsia"/>
              <w:sz w:val="32"/>
              <w:szCs w:val="32"/>
            </w:rPr>
          </w:rPrChange>
        </w:rPr>
        <w:t>双向单程</w:t>
      </w:r>
      <w:r w:rsidR="00582176" w:rsidRPr="00752AB1">
        <w:rPr>
          <w:rFonts w:ascii="黑体" w:eastAsia="黑体" w:hAnsi="黑体" w:hint="eastAsia"/>
          <w:rPrChange w:id="1642" w:author="L Reuben" w:date="2021-02-18T10:52:00Z">
            <w:rPr>
              <w:rFonts w:hint="eastAsia"/>
              <w:sz w:val="32"/>
              <w:szCs w:val="32"/>
            </w:rPr>
          </w:rPrChange>
        </w:rPr>
        <w:t>测距模式的影响</w:t>
      </w:r>
    </w:p>
    <w:p w14:paraId="3AC8EEF5" w14:textId="7E45865A" w:rsidR="00C51618" w:rsidRDefault="00582176" w:rsidP="002E0D26">
      <w:pPr>
        <w:ind w:firstLine="420"/>
      </w:pPr>
      <w:r w:rsidRPr="00582176">
        <w:rPr>
          <w:rFonts w:hint="eastAsia"/>
        </w:rPr>
        <w:t>由于太阳光照会影响卫星测距系统、微波天线</w:t>
      </w:r>
      <w:r w:rsidR="006E6D0E">
        <w:rPr>
          <w:rFonts w:hint="eastAsia"/>
        </w:rPr>
        <w:t>喇叭</w:t>
      </w:r>
      <w:r w:rsidRPr="00582176">
        <w:rPr>
          <w:rFonts w:hint="eastAsia"/>
        </w:rPr>
        <w:t>与模数转化系统</w:t>
      </w:r>
      <w:r w:rsidR="006400A6">
        <w:rPr>
          <w:rFonts w:hint="eastAsia"/>
        </w:rPr>
        <w:t>等部件</w:t>
      </w:r>
      <w:r w:rsidRPr="00582176">
        <w:rPr>
          <w:rFonts w:hint="eastAsia"/>
        </w:rPr>
        <w:t>温度，其成为低低卫卫跟</w:t>
      </w:r>
      <w:r w:rsidRPr="00582176">
        <w:t>踪重力卫星</w:t>
      </w:r>
      <w:r w:rsidR="00451F3A">
        <w:rPr>
          <w:rFonts w:hint="eastAsia"/>
        </w:rPr>
        <w:t>高精度</w:t>
      </w:r>
      <w:r w:rsidRPr="00582176">
        <w:t>星间</w:t>
      </w:r>
      <w:r w:rsidR="00451F3A">
        <w:rPr>
          <w:rFonts w:hint="eastAsia"/>
        </w:rPr>
        <w:t>相位</w:t>
      </w:r>
      <w:r w:rsidRPr="00582176">
        <w:t>测量中高频噪声的一个可能来源。研究太阳光照对星间距测量的影响有助于后期我国重力卫星任务中温控仪器设备设计与制造。可以将</w:t>
      </w:r>
      <w:r w:rsidRPr="00582176">
        <w:t>G</w:t>
      </w:r>
      <w:r w:rsidR="00167AAD">
        <w:t>RACE-FO</w:t>
      </w:r>
      <w:r w:rsidRPr="00582176">
        <w:t>双星</w:t>
      </w:r>
      <w:r w:rsidRPr="00582176">
        <w:t>K/Ka</w:t>
      </w:r>
      <w:r w:rsidRPr="00582176">
        <w:t>波段</w:t>
      </w:r>
      <w:del w:id="1643" w:author="L Reuben" w:date="2021-02-17T17:27:00Z">
        <w:r w:rsidRPr="00582176" w:rsidDel="00195059">
          <w:delText>带偏</w:delText>
        </w:r>
      </w:del>
      <w:ins w:id="1644" w:author="L Reuben" w:date="2021-02-17T17:27:00Z">
        <w:r w:rsidR="00195059">
          <w:t>有偏</w:t>
        </w:r>
      </w:ins>
      <w:r w:rsidRPr="00582176">
        <w:t>星间距表示为以下形式：</w:t>
      </w:r>
    </w:p>
    <w:p w14:paraId="18953469" w14:textId="6AF5BEC0" w:rsidR="00582176" w:rsidRDefault="00582176" w:rsidP="00582176">
      <w:pPr>
        <w:pStyle w:val="AMDisplayEquation"/>
      </w:pPr>
      <w:r>
        <w:tab/>
      </w:r>
      <w:r w:rsidR="00AF1020" w:rsidRPr="00582176">
        <w:rPr>
          <w:position w:val="-11"/>
        </w:rPr>
        <w:object w:dxaOrig="3846" w:dyaOrig="325" w14:anchorId="07B736AF">
          <v:shape id="_x0000_i1063" type="#_x0000_t75" style="width:192.55pt;height:16.35pt" o:ole="">
            <v:imagedata r:id="rId118" o:title=""/>
          </v:shape>
          <o:OLEObject Type="Embed" ProgID="Equation.AxMath" ShapeID="_x0000_i1063" DrawAspect="Content" ObjectID="_1694342260" r:id="rId119"/>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645" w:name="ZEqnNum470936"/>
      <w:r>
        <w:instrText>(</w:instrText>
      </w:r>
      <w:r w:rsidR="00D67130">
        <w:fldChar w:fldCharType="begin"/>
      </w:r>
      <w:r w:rsidR="00D67130">
        <w:instrText xml:space="preserve"> SEQ AMEqn \c \* Arabic \* MERGEFORMAT </w:instrText>
      </w:r>
      <w:r w:rsidR="00D67130">
        <w:fldChar w:fldCharType="separate"/>
      </w:r>
      <w:ins w:id="1646" w:author="L Reuben" w:date="2021-02-19T16:32:00Z">
        <w:r w:rsidR="00293D71">
          <w:rPr>
            <w:noProof/>
          </w:rPr>
          <w:instrText>39</w:instrText>
        </w:r>
      </w:ins>
      <w:del w:id="1647" w:author="L Reuben" w:date="2021-02-19T10:24:00Z">
        <w:r w:rsidR="00740635" w:rsidDel="004B7D54">
          <w:rPr>
            <w:noProof/>
          </w:rPr>
          <w:delInstrText>33</w:delInstrText>
        </w:r>
      </w:del>
      <w:r w:rsidR="00D67130">
        <w:rPr>
          <w:noProof/>
        </w:rPr>
        <w:fldChar w:fldCharType="end"/>
      </w:r>
      <w:r>
        <w:instrText>)</w:instrText>
      </w:r>
      <w:bookmarkEnd w:id="1645"/>
      <w:r>
        <w:fldChar w:fldCharType="end"/>
      </w:r>
    </w:p>
    <w:p w14:paraId="344DCDE1" w14:textId="0CB87B69" w:rsidR="00582176" w:rsidRPr="00582176" w:rsidRDefault="00582176" w:rsidP="00582176">
      <w:pPr>
        <w:pStyle w:val="AMDisplayEquation"/>
      </w:pPr>
      <w:r>
        <w:tab/>
      </w:r>
      <w:r w:rsidR="00892DAA" w:rsidRPr="00582176">
        <w:rPr>
          <w:position w:val="-11"/>
        </w:rPr>
        <w:object w:dxaOrig="3957" w:dyaOrig="325" w14:anchorId="2CE15606">
          <v:shape id="_x0000_i1064" type="#_x0000_t75" style="width:197.45pt;height:16.35pt" o:ole="">
            <v:imagedata r:id="rId120" o:title=""/>
          </v:shape>
          <o:OLEObject Type="Embed" ProgID="Equation.AxMath" ShapeID="_x0000_i1064" DrawAspect="Content" ObjectID="_1694342261" r:id="rId121"/>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648" w:name="ZEqnNum857486"/>
      <w:r>
        <w:instrText>(</w:instrText>
      </w:r>
      <w:r w:rsidR="00D67130">
        <w:fldChar w:fldCharType="begin"/>
      </w:r>
      <w:r w:rsidR="00D67130">
        <w:instrText xml:space="preserve"> SEQ AMEqn \c \* Arabic \* MERGEFORMAT </w:instrText>
      </w:r>
      <w:r w:rsidR="00D67130">
        <w:fldChar w:fldCharType="separate"/>
      </w:r>
      <w:ins w:id="1649" w:author="L Reuben" w:date="2021-02-19T16:32:00Z">
        <w:r w:rsidR="00293D71">
          <w:rPr>
            <w:noProof/>
          </w:rPr>
          <w:instrText>40</w:instrText>
        </w:r>
      </w:ins>
      <w:del w:id="1650" w:author="L Reuben" w:date="2021-02-19T10:24:00Z">
        <w:r w:rsidR="00740635" w:rsidDel="004B7D54">
          <w:rPr>
            <w:noProof/>
          </w:rPr>
          <w:delInstrText>34</w:delInstrText>
        </w:r>
      </w:del>
      <w:r w:rsidR="00D67130">
        <w:rPr>
          <w:noProof/>
        </w:rPr>
        <w:fldChar w:fldCharType="end"/>
      </w:r>
      <w:r>
        <w:instrText>)</w:instrText>
      </w:r>
      <w:bookmarkEnd w:id="1648"/>
      <w:r>
        <w:fldChar w:fldCharType="end"/>
      </w:r>
    </w:p>
    <w:p w14:paraId="1F1A2027" w14:textId="01EFE61F" w:rsidR="008A5B02" w:rsidRPr="00920D73" w:rsidRDefault="008A5B02" w:rsidP="00C91BC0">
      <w:pPr>
        <w:ind w:firstLine="420"/>
        <w:rPr>
          <w:i/>
        </w:rPr>
      </w:pPr>
      <w:r>
        <w:rPr>
          <w:rFonts w:hint="eastAsia"/>
        </w:rPr>
        <w:t>上式</w:t>
      </w:r>
      <w:r>
        <w:fldChar w:fldCharType="begin"/>
      </w:r>
      <w:r>
        <w:instrText xml:space="preserve"> GOTOBUTTON ZEqnNum470936  \* MERGEFORMAT </w:instrText>
      </w:r>
      <w:r w:rsidR="00D67130">
        <w:fldChar w:fldCharType="begin"/>
      </w:r>
      <w:r w:rsidR="00D67130">
        <w:instrText xml:space="preserve"> REF ZEqnNum470936 \* Charformat \! \* MERGEFORMAT </w:instrText>
      </w:r>
      <w:r w:rsidR="00D67130">
        <w:fldChar w:fldCharType="separate"/>
      </w:r>
      <w:ins w:id="1651" w:author="L Reuben" w:date="2021-02-19T16:32:00Z">
        <w:r w:rsidR="00293D71">
          <w:instrText>(39)</w:instrText>
        </w:r>
      </w:ins>
      <w:del w:id="1652" w:author="L Reuben" w:date="2021-02-19T10:24:00Z">
        <w:r w:rsidR="00740635" w:rsidDel="004B7D54">
          <w:delInstrText>(33)</w:delInstrText>
        </w:r>
      </w:del>
      <w:r w:rsidR="00D67130">
        <w:fldChar w:fldCharType="end"/>
      </w:r>
      <w:r>
        <w:fldChar w:fldCharType="end"/>
      </w:r>
      <w:r>
        <w:rPr>
          <w:rFonts w:hint="eastAsia"/>
        </w:rPr>
        <w:t>与式</w:t>
      </w:r>
      <w:r>
        <w:fldChar w:fldCharType="begin"/>
      </w:r>
      <w:r>
        <w:instrText xml:space="preserve"> GOTOBUTTON ZEqnNum857486  \* MERGEFORMAT </w:instrText>
      </w:r>
      <w:r w:rsidR="00D67130">
        <w:fldChar w:fldCharType="begin"/>
      </w:r>
      <w:r w:rsidR="00D67130">
        <w:instrText xml:space="preserve"> REF ZEqnNum857486 \* Charformat \! \* MERGEFORMAT </w:instrText>
      </w:r>
      <w:r w:rsidR="00D67130">
        <w:fldChar w:fldCharType="separate"/>
      </w:r>
      <w:ins w:id="1653" w:author="L Reuben" w:date="2021-02-19T16:32:00Z">
        <w:r w:rsidR="00293D71">
          <w:instrText>(40)</w:instrText>
        </w:r>
      </w:ins>
      <w:del w:id="1654" w:author="L Reuben" w:date="2021-02-19T10:24:00Z">
        <w:r w:rsidR="00740635" w:rsidDel="004B7D54">
          <w:delInstrText>(34)</w:delInstrText>
        </w:r>
      </w:del>
      <w:r w:rsidR="00D67130">
        <w:fldChar w:fldCharType="end"/>
      </w:r>
      <w:r>
        <w:fldChar w:fldCharType="end"/>
      </w:r>
      <w:r>
        <w:rPr>
          <w:rFonts w:hint="eastAsia"/>
        </w:rPr>
        <w:t>中，</w:t>
      </w:r>
      <m:oMath>
        <m:sSub>
          <m:sSubPr>
            <m:ctrlPr>
              <w:rPr>
                <w:rFonts w:ascii="Cambria Math" w:hAnsi="Cambria Math"/>
                <w:i/>
              </w:rPr>
            </m:ctrlPr>
          </m:sSubPr>
          <m:e>
            <m:r>
              <m:rPr>
                <m:sty m:val="p"/>
              </m:rPr>
              <w:rPr>
                <w:rFonts w:ascii="Cambria Math" w:hAnsi="Cambria Math"/>
              </w:rPr>
              <m:t>ρ</m:t>
            </m:r>
            <m:ctrlPr>
              <w:rPr>
                <w:rFonts w:ascii="Cambria Math" w:hAnsi="Cambria Math"/>
              </w:rPr>
            </m:ctrlPr>
          </m:e>
          <m:sub>
            <m:r>
              <w:rPr>
                <w:rFonts w:ascii="Cambria Math" w:hAnsi="Cambria Math"/>
              </w:rPr>
              <m:t>K</m:t>
            </m:r>
          </m:sub>
        </m:sSub>
        <m:d>
          <m:dPr>
            <m:ctrlPr>
              <w:rPr>
                <w:rFonts w:ascii="Cambria Math" w:hAnsi="Cambria Math"/>
                <w:i/>
              </w:rPr>
            </m:ctrlPr>
          </m:dPr>
          <m:e>
            <m:r>
              <w:rPr>
                <w:rFonts w:ascii="Cambria Math" w:hAnsi="Cambria Math"/>
              </w:rPr>
              <m:t>t</m:t>
            </m:r>
          </m:e>
        </m:d>
      </m:oMath>
      <w:r>
        <w:rPr>
          <w:rFonts w:hint="eastAsia"/>
        </w:rPr>
        <w:t>与</w:t>
      </w:r>
      <m:oMath>
        <m:sSub>
          <m:sSubPr>
            <m:ctrlPr>
              <w:rPr>
                <w:rFonts w:ascii="Cambria Math" w:hAnsi="Cambria Math"/>
                <w:i/>
              </w:rPr>
            </m:ctrlPr>
          </m:sSubPr>
          <m:e>
            <m:r>
              <m:rPr>
                <m:sty m:val="p"/>
              </m:rPr>
              <w:rPr>
                <w:rFonts w:ascii="Cambria Math" w:hAnsi="Cambria Math"/>
              </w:rPr>
              <m:t>ρ</m:t>
            </m:r>
            <m:ctrlPr>
              <w:rPr>
                <w:rFonts w:ascii="Cambria Math" w:hAnsi="Cambria Math"/>
              </w:rPr>
            </m:ctrlPr>
          </m:e>
          <m:sub>
            <m:r>
              <w:rPr>
                <w:rFonts w:ascii="Cambria Math" w:hAnsi="Cambria Math"/>
              </w:rPr>
              <m:t>Ka</m:t>
            </m:r>
          </m:sub>
        </m:sSub>
        <m:d>
          <m:dPr>
            <m:ctrlPr>
              <w:rPr>
                <w:rFonts w:ascii="Cambria Math" w:hAnsi="Cambria Math"/>
                <w:i/>
              </w:rPr>
            </m:ctrlPr>
          </m:dPr>
          <m:e>
            <m:r>
              <w:rPr>
                <w:rFonts w:ascii="Cambria Math" w:hAnsi="Cambria Math"/>
              </w:rPr>
              <m:t>t</m:t>
            </m:r>
          </m:e>
        </m:d>
      </m:oMath>
      <w:r>
        <w:rPr>
          <w:rFonts w:hint="eastAsia"/>
        </w:rPr>
        <w:t>表示</w:t>
      </w:r>
      <w:r>
        <w:rPr>
          <w:rFonts w:hint="eastAsia"/>
        </w:rPr>
        <w:t>K</w:t>
      </w:r>
      <w:r>
        <w:t>/K</w:t>
      </w:r>
      <w:r>
        <w:rPr>
          <w:rFonts w:hint="eastAsia"/>
        </w:rPr>
        <w:t>a</w:t>
      </w:r>
      <w:r>
        <w:rPr>
          <w:rFonts w:hint="eastAsia"/>
        </w:rPr>
        <w:t>波段</w:t>
      </w:r>
      <w:del w:id="1655" w:author="L Reuben" w:date="2021-02-17T17:27:00Z">
        <w:r w:rsidDel="00195059">
          <w:rPr>
            <w:rFonts w:hint="eastAsia"/>
          </w:rPr>
          <w:delText>带偏</w:delText>
        </w:r>
      </w:del>
      <w:ins w:id="1656" w:author="L Reuben" w:date="2021-02-17T17:27:00Z">
        <w:r w:rsidR="00195059">
          <w:rPr>
            <w:rFonts w:hint="eastAsia"/>
          </w:rPr>
          <w:t>有偏</w:t>
        </w:r>
      </w:ins>
      <w:r>
        <w:rPr>
          <w:rFonts w:hint="eastAsia"/>
        </w:rPr>
        <w:t>星间距，</w:t>
      </w:r>
      <m:oMath>
        <m:sSub>
          <m:sSubPr>
            <m:ctrlPr>
              <w:rPr>
                <w:rFonts w:ascii="Cambria Math" w:hAnsi="Cambria Math"/>
                <w:i/>
              </w:rPr>
            </m:ctrlPr>
          </m:sSubPr>
          <m:e>
            <m:r>
              <m:rPr>
                <m:sty m:val="p"/>
              </m:rPr>
              <w:rPr>
                <w:rFonts w:ascii="Cambria Math" w:hAnsi="Cambria Math"/>
              </w:rPr>
              <m:t>R</m:t>
            </m:r>
            <m:ctrlPr>
              <w:rPr>
                <w:rFonts w:ascii="Cambria Math" w:hAnsi="Cambria Math"/>
              </w:rPr>
            </m:ctrlPr>
          </m:e>
          <m:sub>
            <m:r>
              <w:rPr>
                <w:rFonts w:ascii="Cambria Math" w:hAnsi="Cambria Math"/>
              </w:rPr>
              <m:t>K</m:t>
            </m:r>
          </m:sub>
        </m:sSub>
        <m:d>
          <m:dPr>
            <m:ctrlPr>
              <w:rPr>
                <w:rFonts w:ascii="Cambria Math" w:hAnsi="Cambria Math"/>
              </w:rPr>
            </m:ctrlPr>
          </m:dPr>
          <m:e>
            <m:r>
              <w:rPr>
                <w:rFonts w:ascii="Cambria Math" w:hAnsi="Cambria Math"/>
              </w:rPr>
              <m:t>t</m:t>
            </m:r>
            <m:ctrlPr>
              <w:rPr>
                <w:rFonts w:ascii="Cambria Math" w:hAnsi="Cambria Math"/>
                <w:i/>
              </w:rPr>
            </m:ctrlPr>
          </m:e>
        </m:d>
      </m:oMath>
      <w:r>
        <w:rPr>
          <w:rFonts w:hint="eastAsia"/>
        </w:rPr>
        <w:t>与</w:t>
      </w:r>
      <m:oMath>
        <m:sSub>
          <m:sSubPr>
            <m:ctrlPr>
              <w:rPr>
                <w:rFonts w:ascii="Cambria Math" w:hAnsi="Cambria Math"/>
                <w:i/>
              </w:rPr>
            </m:ctrlPr>
          </m:sSubPr>
          <m:e>
            <m:r>
              <m:rPr>
                <m:sty m:val="p"/>
              </m:rPr>
              <w:rPr>
                <w:rFonts w:ascii="Cambria Math" w:hAnsi="Cambria Math"/>
              </w:rPr>
              <m:t>R</m:t>
            </m:r>
            <m:ctrlPr>
              <w:rPr>
                <w:rFonts w:ascii="Cambria Math" w:hAnsi="Cambria Math"/>
              </w:rPr>
            </m:ctrlPr>
          </m:e>
          <m:sub>
            <m:r>
              <w:rPr>
                <w:rFonts w:ascii="Cambria Math" w:hAnsi="Cambria Math"/>
              </w:rPr>
              <m:t>Ka</m:t>
            </m:r>
          </m:sub>
        </m:sSub>
        <m:d>
          <m:dPr>
            <m:ctrlPr>
              <w:rPr>
                <w:rFonts w:ascii="Cambria Math" w:hAnsi="Cambria Math"/>
              </w:rPr>
            </m:ctrlPr>
          </m:dPr>
          <m:e>
            <m:r>
              <w:rPr>
                <w:rFonts w:ascii="Cambria Math" w:hAnsi="Cambria Math"/>
              </w:rPr>
              <m:t>t</m:t>
            </m:r>
            <m:ctrlPr>
              <w:rPr>
                <w:rFonts w:ascii="Cambria Math" w:hAnsi="Cambria Math"/>
                <w:i/>
              </w:rPr>
            </m:ctrlPr>
          </m:e>
        </m:d>
      </m:oMath>
      <w:r>
        <w:rPr>
          <w:rFonts w:hint="eastAsia"/>
        </w:rPr>
        <w:t>表示</w:t>
      </w:r>
      <w:r>
        <w:t>K</w:t>
      </w:r>
      <w:r>
        <w:rPr>
          <w:rFonts w:hint="eastAsia"/>
        </w:rPr>
        <w:t>/</w:t>
      </w:r>
      <w:r>
        <w:t>Ka</w:t>
      </w:r>
      <w:r>
        <w:rPr>
          <w:rFonts w:hint="eastAsia"/>
        </w:rPr>
        <w:t>波段的真星间距，</w:t>
      </w:r>
      <m:oMath>
        <m:r>
          <m:rPr>
            <m:sty m:val="p"/>
          </m:rPr>
          <w:rPr>
            <w:rFonts w:ascii="Cambria Math" w:hAnsi="Cambria Math"/>
          </w:rPr>
          <m:t>δ</m:t>
        </m:r>
        <m:sSubSup>
          <m:sSubSupPr>
            <m:ctrlPr>
              <w:rPr>
                <w:rFonts w:ascii="Cambria Math" w:hAnsi="Cambria Math"/>
                <w:i/>
              </w:rPr>
            </m:ctrlPr>
          </m:sSubSupPr>
          <m:e>
            <m:r>
              <m:rPr>
                <m:sty m:val="p"/>
              </m:rPr>
              <w:rPr>
                <w:rFonts w:ascii="Cambria Math" w:hAnsi="Cambria Math"/>
              </w:rPr>
              <m:t>ρ</m:t>
            </m:r>
            <m:ctrlPr>
              <w:rPr>
                <w:rFonts w:ascii="Cambria Math" w:hAnsi="Cambria Math"/>
              </w:rPr>
            </m:ctrlPr>
          </m:e>
          <m:sub>
            <m:r>
              <w:rPr>
                <w:rFonts w:ascii="Cambria Math" w:hAnsi="Cambria Math"/>
              </w:rPr>
              <m:t>K</m:t>
            </m:r>
          </m:sub>
          <m:sup>
            <m:r>
              <w:rPr>
                <w:rFonts w:ascii="Cambria Math" w:hAnsi="Cambria Math"/>
              </w:rPr>
              <m:t>solar</m:t>
            </m:r>
            <m:r>
              <m:rPr>
                <m:lit/>
              </m:rPr>
              <w:rPr>
                <w:rFonts w:ascii="Cambria Math" w:hAnsi="Cambria Math"/>
              </w:rPr>
              <m:t>_</m:t>
            </m:r>
            <m:r>
              <w:rPr>
                <w:rFonts w:ascii="Cambria Math" w:hAnsi="Cambria Math"/>
              </w:rPr>
              <m:t>illumination</m:t>
            </m:r>
          </m:sup>
        </m:sSubSup>
        <m:d>
          <m:dPr>
            <m:ctrlPr>
              <w:rPr>
                <w:rFonts w:ascii="Cambria Math" w:hAnsi="Cambria Math"/>
                <w:i/>
              </w:rPr>
            </m:ctrlPr>
          </m:dPr>
          <m:e>
            <m:r>
              <w:rPr>
                <w:rFonts w:ascii="Cambria Math" w:hAnsi="Cambria Math"/>
              </w:rPr>
              <m:t>t</m:t>
            </m:r>
          </m:e>
        </m:d>
      </m:oMath>
      <w:r w:rsidR="00920D73">
        <w:rPr>
          <w:rFonts w:hint="eastAsia"/>
        </w:rPr>
        <w:t>与</w:t>
      </w:r>
      <m:oMath>
        <m:r>
          <m:rPr>
            <m:sty m:val="p"/>
          </m:rPr>
          <w:rPr>
            <w:rFonts w:ascii="Cambria Math" w:hAnsi="Cambria Math"/>
          </w:rPr>
          <m:t>δ</m:t>
        </m:r>
        <m:sSubSup>
          <m:sSubSupPr>
            <m:ctrlPr>
              <w:rPr>
                <w:rFonts w:ascii="Cambria Math" w:hAnsi="Cambria Math"/>
                <w:i/>
              </w:rPr>
            </m:ctrlPr>
          </m:sSubSupPr>
          <m:e>
            <m:r>
              <m:rPr>
                <m:sty m:val="p"/>
              </m:rPr>
              <w:rPr>
                <w:rFonts w:ascii="Cambria Math" w:hAnsi="Cambria Math"/>
              </w:rPr>
              <m:t>ρ</m:t>
            </m:r>
            <m:ctrlPr>
              <w:rPr>
                <w:rFonts w:ascii="Cambria Math" w:hAnsi="Cambria Math"/>
              </w:rPr>
            </m:ctrlPr>
          </m:e>
          <m:sub>
            <m:r>
              <w:rPr>
                <w:rFonts w:ascii="Cambria Math" w:hAnsi="Cambria Math"/>
              </w:rPr>
              <m:t>Ka</m:t>
            </m:r>
          </m:sub>
          <m:sup>
            <m:r>
              <w:rPr>
                <w:rFonts w:ascii="Cambria Math" w:hAnsi="Cambria Math"/>
              </w:rPr>
              <m:t>solar</m:t>
            </m:r>
            <m:r>
              <m:rPr>
                <m:lit/>
              </m:rPr>
              <w:rPr>
                <w:rFonts w:ascii="Cambria Math" w:hAnsi="Cambria Math"/>
              </w:rPr>
              <m:t>_</m:t>
            </m:r>
            <m:r>
              <w:rPr>
                <w:rFonts w:ascii="Cambria Math" w:hAnsi="Cambria Math"/>
              </w:rPr>
              <m:t>illumination</m:t>
            </m:r>
          </m:sup>
        </m:sSubSup>
        <m:d>
          <m:dPr>
            <m:ctrlPr>
              <w:rPr>
                <w:rFonts w:ascii="Cambria Math" w:hAnsi="Cambria Math"/>
                <w:i/>
              </w:rPr>
            </m:ctrlPr>
          </m:dPr>
          <m:e>
            <m:r>
              <w:rPr>
                <w:rFonts w:ascii="Cambria Math" w:hAnsi="Cambria Math"/>
              </w:rPr>
              <m:t>t</m:t>
            </m:r>
          </m:e>
        </m:d>
      </m:oMath>
      <w:r w:rsidR="00920D73">
        <w:rPr>
          <w:rFonts w:hint="eastAsia"/>
        </w:rPr>
        <w:t>表示</w:t>
      </w:r>
      <w:r w:rsidR="00920D73">
        <w:rPr>
          <w:rFonts w:hint="eastAsia"/>
        </w:rPr>
        <w:t>K</w:t>
      </w:r>
      <w:r w:rsidR="00920D73">
        <w:t>/K</w:t>
      </w:r>
      <w:r w:rsidR="00920D73">
        <w:rPr>
          <w:rFonts w:hint="eastAsia"/>
        </w:rPr>
        <w:t>a</w:t>
      </w:r>
      <w:r w:rsidR="00920D73">
        <w:rPr>
          <w:rFonts w:hint="eastAsia"/>
        </w:rPr>
        <w:t>波段由光照引起的星间距噪声，</w:t>
      </w:r>
      <m:oMath>
        <m:r>
          <m:rPr>
            <m:sty m:val="p"/>
          </m:rPr>
          <w:rPr>
            <w:rFonts w:ascii="Cambria Math" w:hAnsi="Cambria Math"/>
          </w:rPr>
          <m:t>δ</m:t>
        </m:r>
        <m:sSubSup>
          <m:sSubSupPr>
            <m:ctrlPr>
              <w:rPr>
                <w:rFonts w:ascii="Cambria Math" w:hAnsi="Cambria Math"/>
                <w:i/>
              </w:rPr>
            </m:ctrlPr>
          </m:sSubSupPr>
          <m:e>
            <m:r>
              <m:rPr>
                <m:sty m:val="p"/>
              </m:rPr>
              <w:rPr>
                <w:rFonts w:ascii="Cambria Math" w:hAnsi="Cambria Math"/>
              </w:rPr>
              <m:t>ρ</m:t>
            </m:r>
            <m:ctrlPr>
              <w:rPr>
                <w:rFonts w:ascii="Cambria Math" w:hAnsi="Cambria Math"/>
              </w:rPr>
            </m:ctrlPr>
          </m:e>
          <m:sub>
            <m:r>
              <w:rPr>
                <w:rFonts w:ascii="Cambria Math" w:hAnsi="Cambria Math"/>
              </w:rPr>
              <m:t>K</m:t>
            </m:r>
          </m:sub>
          <m:sup>
            <m:r>
              <w:rPr>
                <w:rFonts w:ascii="Cambria Math" w:hAnsi="Cambria Math"/>
              </w:rPr>
              <m:t>other</m:t>
            </m:r>
          </m:sup>
        </m:sSubSup>
        <m:d>
          <m:dPr>
            <m:ctrlPr>
              <w:rPr>
                <w:rFonts w:ascii="Cambria Math" w:hAnsi="Cambria Math"/>
                <w:i/>
              </w:rPr>
            </m:ctrlPr>
          </m:dPr>
          <m:e>
            <m:r>
              <w:rPr>
                <w:rFonts w:ascii="Cambria Math" w:hAnsi="Cambria Math"/>
              </w:rPr>
              <m:t>t</m:t>
            </m:r>
          </m:e>
        </m:d>
      </m:oMath>
      <w:r w:rsidR="00920D73">
        <w:rPr>
          <w:rFonts w:hint="eastAsia"/>
        </w:rPr>
        <w:t>与</w:t>
      </w:r>
      <m:oMath>
        <m:r>
          <m:rPr>
            <m:sty m:val="p"/>
          </m:rPr>
          <w:rPr>
            <w:rFonts w:ascii="Cambria Math" w:hAnsi="Cambria Math"/>
          </w:rPr>
          <m:t>δ</m:t>
        </m:r>
        <m:sSubSup>
          <m:sSubSupPr>
            <m:ctrlPr>
              <w:rPr>
                <w:rFonts w:ascii="Cambria Math" w:hAnsi="Cambria Math"/>
                <w:i/>
              </w:rPr>
            </m:ctrlPr>
          </m:sSubSupPr>
          <m:e>
            <m:r>
              <m:rPr>
                <m:sty m:val="p"/>
              </m:rPr>
              <w:rPr>
                <w:rFonts w:ascii="Cambria Math" w:hAnsi="Cambria Math"/>
              </w:rPr>
              <m:t>ρ</m:t>
            </m:r>
            <m:ctrlPr>
              <w:rPr>
                <w:rFonts w:ascii="Cambria Math" w:hAnsi="Cambria Math"/>
              </w:rPr>
            </m:ctrlPr>
          </m:e>
          <m:sub>
            <m:r>
              <w:rPr>
                <w:rFonts w:ascii="Cambria Math" w:hAnsi="Cambria Math"/>
              </w:rPr>
              <m:t>Ka</m:t>
            </m:r>
          </m:sub>
          <m:sup>
            <m:r>
              <w:rPr>
                <w:rFonts w:ascii="Cambria Math" w:hAnsi="Cambria Math"/>
              </w:rPr>
              <m:t>other</m:t>
            </m:r>
          </m:sup>
        </m:sSubSup>
        <m:d>
          <m:dPr>
            <m:ctrlPr>
              <w:rPr>
                <w:rFonts w:ascii="Cambria Math" w:hAnsi="Cambria Math"/>
                <w:i/>
              </w:rPr>
            </m:ctrlPr>
          </m:dPr>
          <m:e>
            <m:r>
              <w:rPr>
                <w:rFonts w:ascii="Cambria Math" w:hAnsi="Cambria Math"/>
              </w:rPr>
              <m:t>t</m:t>
            </m:r>
          </m:e>
        </m:d>
      </m:oMath>
      <w:r w:rsidR="00920D73">
        <w:rPr>
          <w:rFonts w:hint="eastAsia"/>
        </w:rPr>
        <w:t>表示</w:t>
      </w:r>
      <w:r w:rsidR="00920D73">
        <w:rPr>
          <w:rFonts w:hint="eastAsia"/>
        </w:rPr>
        <w:t>K</w:t>
      </w:r>
      <w:r w:rsidR="00920D73">
        <w:t>/K</w:t>
      </w:r>
      <w:r w:rsidR="00920D73">
        <w:rPr>
          <w:rFonts w:hint="eastAsia"/>
        </w:rPr>
        <w:t>a</w:t>
      </w:r>
      <w:r w:rsidR="00920D73">
        <w:rPr>
          <w:rFonts w:hint="eastAsia"/>
        </w:rPr>
        <w:t>波段由其他噪声</w:t>
      </w:r>
      <w:proofErr w:type="gramStart"/>
      <w:r w:rsidR="00920D73">
        <w:rPr>
          <w:rFonts w:hint="eastAsia"/>
        </w:rPr>
        <w:t>源引起</w:t>
      </w:r>
      <w:proofErr w:type="gramEnd"/>
      <w:r w:rsidR="00920D73">
        <w:rPr>
          <w:rFonts w:hint="eastAsia"/>
        </w:rPr>
        <w:t>的星间距噪声。</w:t>
      </w:r>
    </w:p>
    <w:p w14:paraId="1EAC9ECB" w14:textId="2D2A54AF" w:rsidR="0086745F" w:rsidRDefault="00582176" w:rsidP="00864BE7">
      <w:pPr>
        <w:ind w:firstLine="420"/>
        <w:rPr>
          <w:ins w:id="1657" w:author="L Reuben" w:date="2021-02-19T16:41:00Z"/>
        </w:rPr>
      </w:pPr>
      <w:r w:rsidRPr="00582176">
        <w:rPr>
          <w:rFonts w:hint="eastAsia"/>
        </w:rPr>
        <w:t>采用</w:t>
      </w:r>
      <w:r>
        <w:rPr>
          <w:rFonts w:hint="eastAsia"/>
        </w:rPr>
        <w:t>2</w:t>
      </w:r>
      <w:r>
        <w:t>018</w:t>
      </w:r>
      <w:r>
        <w:rPr>
          <w:rFonts w:hint="eastAsia"/>
        </w:rPr>
        <w:t>年</w:t>
      </w:r>
      <w:r>
        <w:rPr>
          <w:rFonts w:hint="eastAsia"/>
        </w:rPr>
        <w:t>1</w:t>
      </w:r>
      <w:r>
        <w:t>2</w:t>
      </w:r>
      <w:r>
        <w:rPr>
          <w:rFonts w:hint="eastAsia"/>
        </w:rPr>
        <w:t>月</w:t>
      </w:r>
      <w:r>
        <w:rPr>
          <w:rFonts w:hint="eastAsia"/>
        </w:rPr>
        <w:t>1</w:t>
      </w:r>
      <w:r>
        <w:rPr>
          <w:rFonts w:hint="eastAsia"/>
        </w:rPr>
        <w:t>日与</w:t>
      </w:r>
      <w:r w:rsidRPr="00582176">
        <w:t>2019</w:t>
      </w:r>
      <w:r w:rsidRPr="00582176">
        <w:t>年</w:t>
      </w:r>
      <w:r w:rsidRPr="00582176">
        <w:t>1</w:t>
      </w:r>
      <w:r w:rsidRPr="00582176">
        <w:t>月</w:t>
      </w:r>
      <w:r w:rsidRPr="00582176">
        <w:t>1</w:t>
      </w:r>
      <w:r w:rsidRPr="00582176">
        <w:t>日</w:t>
      </w:r>
      <w:r w:rsidR="00A92CB2" w:rsidRPr="00A92CB2">
        <w:t>K/Ka</w:t>
      </w:r>
      <w:r w:rsidRPr="00582176">
        <w:t>波段</w:t>
      </w:r>
      <w:del w:id="1658" w:author="L Reuben" w:date="2021-02-17T17:27:00Z">
        <w:r w:rsidRPr="00582176" w:rsidDel="00195059">
          <w:delText>带偏</w:delText>
        </w:r>
      </w:del>
      <w:ins w:id="1659" w:author="L Reuben" w:date="2021-02-17T17:27:00Z">
        <w:r w:rsidR="00195059">
          <w:t>有偏</w:t>
        </w:r>
      </w:ins>
      <w:r w:rsidRPr="00582176">
        <w:t>星间距作为分析对象。对其高通滤波即得</w:t>
      </w:r>
      <m:oMath>
        <m:r>
          <w:rPr>
            <w:rFonts w:ascii="Cambria Math" w:hAnsi="Cambria Math"/>
          </w:rPr>
          <m:t>0.05</m:t>
        </m:r>
        <m:r>
          <m:rPr>
            <m:sty m:val="p"/>
          </m:rPr>
          <w:rPr>
            <w:rFonts w:ascii="Cambria Math" w:hAnsi="Cambria Math"/>
          </w:rPr>
          <m:t>Hz</m:t>
        </m:r>
      </m:oMath>
      <w:r w:rsidRPr="00582176">
        <w:t>以上高频噪声，如下</w:t>
      </w:r>
      <w:r w:rsidR="00F70403">
        <w:fldChar w:fldCharType="begin"/>
      </w:r>
      <w:r w:rsidR="00F70403">
        <w:instrText xml:space="preserve"> REF _Ref61369719 \h </w:instrText>
      </w:r>
      <w:r w:rsidR="002E0D26">
        <w:instrText xml:space="preserve"> \* MERGEFORMAT </w:instrText>
      </w:r>
      <w:r w:rsidR="00F70403">
        <w:fldChar w:fldCharType="separate"/>
      </w:r>
      <w:ins w:id="1660" w:author="L Reuben" w:date="2021-02-19T16:32:00Z">
        <w:r w:rsidR="00293D71">
          <w:rPr>
            <w:rFonts w:hint="eastAsia"/>
          </w:rPr>
          <w:t>图</w:t>
        </w:r>
        <w:r w:rsidR="00293D71">
          <w:rPr>
            <w:rFonts w:hint="eastAsia"/>
          </w:rPr>
          <w:t xml:space="preserve"> </w:t>
        </w:r>
        <w:r w:rsidR="00293D71">
          <w:rPr>
            <w:noProof/>
          </w:rPr>
          <w:t>22</w:t>
        </w:r>
      </w:ins>
      <w:del w:id="1661" w:author="L Reuben" w:date="2021-02-19T10:15:00Z">
        <w:r w:rsidR="008A5B02" w:rsidDel="00740635">
          <w:rPr>
            <w:rFonts w:hint="eastAsia"/>
          </w:rPr>
          <w:delText>图</w:delText>
        </w:r>
        <w:r w:rsidR="008A5B02" w:rsidDel="00740635">
          <w:rPr>
            <w:rFonts w:hint="eastAsia"/>
          </w:rPr>
          <w:delText xml:space="preserve"> </w:delText>
        </w:r>
        <w:r w:rsidR="008A5B02" w:rsidDel="00740635">
          <w:rPr>
            <w:noProof/>
          </w:rPr>
          <w:delText>22</w:delText>
        </w:r>
      </w:del>
      <w:r w:rsidR="00F70403">
        <w:fldChar w:fldCharType="end"/>
      </w:r>
      <w:r w:rsidR="00F70403">
        <w:rPr>
          <w:rFonts w:hint="eastAsia"/>
        </w:rPr>
        <w:t>、</w:t>
      </w:r>
      <w:r w:rsidR="00F70403">
        <w:fldChar w:fldCharType="begin"/>
      </w:r>
      <w:r w:rsidR="00F70403">
        <w:instrText xml:space="preserve"> REF _Ref61369721 \h </w:instrText>
      </w:r>
      <w:r w:rsidR="002E0D26">
        <w:instrText xml:space="preserve"> \* MERGEFORMAT </w:instrText>
      </w:r>
      <w:r w:rsidR="00F70403">
        <w:fldChar w:fldCharType="separate"/>
      </w:r>
      <w:ins w:id="1662" w:author="L Reuben" w:date="2021-02-19T16:32:00Z">
        <w:r w:rsidR="00293D71">
          <w:rPr>
            <w:rFonts w:hint="eastAsia"/>
          </w:rPr>
          <w:t>图</w:t>
        </w:r>
        <w:r w:rsidR="00293D71">
          <w:rPr>
            <w:rFonts w:hint="eastAsia"/>
          </w:rPr>
          <w:t xml:space="preserve"> </w:t>
        </w:r>
        <w:r w:rsidR="00293D71">
          <w:rPr>
            <w:noProof/>
          </w:rPr>
          <w:t>23</w:t>
        </w:r>
      </w:ins>
      <w:del w:id="1663" w:author="L Reuben" w:date="2021-02-19T10:15:00Z">
        <w:r w:rsidR="008A5B02" w:rsidDel="00740635">
          <w:rPr>
            <w:rFonts w:hint="eastAsia"/>
          </w:rPr>
          <w:delText>图</w:delText>
        </w:r>
        <w:r w:rsidR="008A5B02" w:rsidDel="00740635">
          <w:rPr>
            <w:rFonts w:hint="eastAsia"/>
          </w:rPr>
          <w:delText xml:space="preserve"> </w:delText>
        </w:r>
        <w:r w:rsidR="008A5B02" w:rsidDel="00740635">
          <w:rPr>
            <w:noProof/>
          </w:rPr>
          <w:delText>23</w:delText>
        </w:r>
      </w:del>
      <w:r w:rsidR="00F70403">
        <w:fldChar w:fldCharType="end"/>
      </w:r>
      <w:r w:rsidR="00F70403">
        <w:rPr>
          <w:rFonts w:hint="eastAsia"/>
        </w:rPr>
        <w:t>、</w:t>
      </w:r>
      <w:r w:rsidR="00F70403">
        <w:fldChar w:fldCharType="begin"/>
      </w:r>
      <w:r w:rsidR="00F70403">
        <w:instrText xml:space="preserve"> REF _Ref61369723 \h </w:instrText>
      </w:r>
      <w:r w:rsidR="002E0D26">
        <w:instrText xml:space="preserve"> \* MERGEFORMAT </w:instrText>
      </w:r>
      <w:r w:rsidR="00F70403">
        <w:fldChar w:fldCharType="separate"/>
      </w:r>
      <w:ins w:id="1664" w:author="L Reuben" w:date="2021-02-19T16:32:00Z">
        <w:r w:rsidR="00293D71">
          <w:rPr>
            <w:rFonts w:hint="eastAsia"/>
          </w:rPr>
          <w:t>图</w:t>
        </w:r>
        <w:r w:rsidR="00293D71">
          <w:rPr>
            <w:rFonts w:hint="eastAsia"/>
          </w:rPr>
          <w:t xml:space="preserve"> </w:t>
        </w:r>
        <w:r w:rsidR="00293D71">
          <w:rPr>
            <w:noProof/>
          </w:rPr>
          <w:t>20</w:t>
        </w:r>
      </w:ins>
      <w:del w:id="1665" w:author="L Reuben" w:date="2021-02-19T10:15:00Z">
        <w:r w:rsidR="008A5B02" w:rsidDel="00740635">
          <w:rPr>
            <w:rFonts w:hint="eastAsia"/>
          </w:rPr>
          <w:delText>图</w:delText>
        </w:r>
        <w:r w:rsidR="008A5B02" w:rsidDel="00740635">
          <w:rPr>
            <w:rFonts w:hint="eastAsia"/>
          </w:rPr>
          <w:delText xml:space="preserve"> </w:delText>
        </w:r>
        <w:r w:rsidR="008A5B02" w:rsidDel="00740635">
          <w:rPr>
            <w:noProof/>
          </w:rPr>
          <w:delText>20</w:delText>
        </w:r>
      </w:del>
      <w:r w:rsidR="00F70403">
        <w:fldChar w:fldCharType="end"/>
      </w:r>
      <w:r w:rsidR="00F70403">
        <w:rPr>
          <w:rFonts w:hint="eastAsia"/>
        </w:rPr>
        <w:t>、</w:t>
      </w:r>
      <w:r w:rsidR="00F70403">
        <w:fldChar w:fldCharType="begin"/>
      </w:r>
      <w:r w:rsidR="00F70403">
        <w:instrText xml:space="preserve"> REF _Ref61369724 \h </w:instrText>
      </w:r>
      <w:r w:rsidR="002E0D26">
        <w:instrText xml:space="preserve"> \* MERGEFORMAT </w:instrText>
      </w:r>
      <w:r w:rsidR="00F70403">
        <w:fldChar w:fldCharType="separate"/>
      </w:r>
      <w:ins w:id="1666" w:author="L Reuben" w:date="2021-02-19T16:32:00Z">
        <w:r w:rsidR="00293D71">
          <w:rPr>
            <w:rFonts w:hint="eastAsia"/>
          </w:rPr>
          <w:t>图</w:t>
        </w:r>
        <w:r w:rsidR="00293D71">
          <w:rPr>
            <w:rFonts w:hint="eastAsia"/>
          </w:rPr>
          <w:t xml:space="preserve"> </w:t>
        </w:r>
        <w:r w:rsidR="00293D71">
          <w:t>21</w:t>
        </w:r>
      </w:ins>
      <w:del w:id="1667" w:author="L Reuben" w:date="2021-02-19T10:15:00Z">
        <w:r w:rsidR="008A5B02" w:rsidDel="00740635">
          <w:rPr>
            <w:rFonts w:hint="eastAsia"/>
          </w:rPr>
          <w:delText>图</w:delText>
        </w:r>
        <w:r w:rsidR="008A5B02" w:rsidDel="00740635">
          <w:rPr>
            <w:rFonts w:hint="eastAsia"/>
          </w:rPr>
          <w:delText xml:space="preserve"> </w:delText>
        </w:r>
        <w:r w:rsidR="008A5B02" w:rsidDel="00740635">
          <w:rPr>
            <w:noProof/>
          </w:rPr>
          <w:delText>21</w:delText>
        </w:r>
      </w:del>
      <w:r w:rsidR="00F70403">
        <w:fldChar w:fldCharType="end"/>
      </w:r>
      <w:r w:rsidRPr="00582176">
        <w:t>所示，其中，蓝线表示</w:t>
      </w:r>
      <w:r w:rsidR="00EA76C5" w:rsidRPr="00EA76C5">
        <w:t>K/Ka</w:t>
      </w:r>
      <w:r w:rsidRPr="00582176">
        <w:t>波段星间距高频噪声，灰色区域表示</w:t>
      </w:r>
      <w:r w:rsidR="00D74744">
        <w:t>GRACE-FO</w:t>
      </w:r>
      <w:r w:rsidRPr="00582176">
        <w:t>双星</w:t>
      </w:r>
      <w:r w:rsidR="00F90062">
        <w:rPr>
          <w:rFonts w:hint="eastAsia"/>
        </w:rPr>
        <w:t>处于地球阴影区</w:t>
      </w:r>
      <w:r w:rsidRPr="00582176">
        <w:t>，白色区域表示双星</w:t>
      </w:r>
      <w:r w:rsidR="00F90062">
        <w:rPr>
          <w:rFonts w:hint="eastAsia"/>
        </w:rPr>
        <w:t>接受太阳直射</w:t>
      </w:r>
      <w:r w:rsidR="009626DB">
        <w:rPr>
          <w:rFonts w:hint="eastAsia"/>
        </w:rPr>
        <w:t>，</w:t>
      </w:r>
      <w:r w:rsidR="009626DB">
        <w:fldChar w:fldCharType="begin"/>
      </w:r>
      <w:r w:rsidR="009626DB">
        <w:instrText xml:space="preserve"> </w:instrText>
      </w:r>
      <w:r w:rsidR="009626DB">
        <w:rPr>
          <w:rFonts w:hint="eastAsia"/>
        </w:rPr>
        <w:instrText>REF _Ref62722189 \h</w:instrText>
      </w:r>
      <w:r w:rsidR="009626DB">
        <w:instrText xml:space="preserve"> </w:instrText>
      </w:r>
      <w:r w:rsidR="009626DB">
        <w:fldChar w:fldCharType="separate"/>
      </w:r>
      <w:ins w:id="1668" w:author="L Reuben" w:date="2021-02-19T16:32:00Z">
        <w:r w:rsidR="00293D71">
          <w:rPr>
            <w:rFonts w:hint="eastAsia"/>
          </w:rPr>
          <w:t>图</w:t>
        </w:r>
        <w:r w:rsidR="00293D71">
          <w:rPr>
            <w:rFonts w:hint="eastAsia"/>
          </w:rPr>
          <w:t xml:space="preserve"> </w:t>
        </w:r>
        <w:r w:rsidR="00293D71">
          <w:rPr>
            <w:noProof/>
          </w:rPr>
          <w:t>24</w:t>
        </w:r>
      </w:ins>
      <w:del w:id="1669" w:author="L Reuben" w:date="2021-02-19T10:15:00Z">
        <w:r w:rsidR="009626DB" w:rsidDel="00740635">
          <w:rPr>
            <w:rFonts w:hint="eastAsia"/>
          </w:rPr>
          <w:delText>图</w:delText>
        </w:r>
        <w:r w:rsidR="009626DB" w:rsidDel="00740635">
          <w:rPr>
            <w:rFonts w:hint="eastAsia"/>
          </w:rPr>
          <w:delText xml:space="preserve"> </w:delText>
        </w:r>
        <w:r w:rsidR="009626DB" w:rsidDel="00740635">
          <w:rPr>
            <w:noProof/>
          </w:rPr>
          <w:delText>24</w:delText>
        </w:r>
      </w:del>
      <w:r w:rsidR="009626DB">
        <w:fldChar w:fldCharType="end"/>
      </w:r>
      <w:r w:rsidR="009626DB">
        <w:rPr>
          <w:rFonts w:hint="eastAsia"/>
        </w:rPr>
        <w:t>、</w:t>
      </w:r>
      <w:r w:rsidR="009626DB">
        <w:fldChar w:fldCharType="begin"/>
      </w:r>
      <w:r w:rsidR="009626DB">
        <w:instrText xml:space="preserve"> REF _Ref62722190 \h </w:instrText>
      </w:r>
      <w:r w:rsidR="009626DB">
        <w:fldChar w:fldCharType="separate"/>
      </w:r>
      <w:ins w:id="1670" w:author="L Reuben" w:date="2021-02-19T16:32:00Z">
        <w:r w:rsidR="00293D71">
          <w:rPr>
            <w:rFonts w:hint="eastAsia"/>
          </w:rPr>
          <w:t>图</w:t>
        </w:r>
        <w:r w:rsidR="00293D71">
          <w:rPr>
            <w:rFonts w:hint="eastAsia"/>
          </w:rPr>
          <w:t xml:space="preserve"> </w:t>
        </w:r>
        <w:r w:rsidR="00293D71">
          <w:rPr>
            <w:noProof/>
          </w:rPr>
          <w:t>25</w:t>
        </w:r>
      </w:ins>
      <w:del w:id="1671" w:author="L Reuben" w:date="2021-02-19T10:15:00Z">
        <w:r w:rsidR="009626DB" w:rsidDel="00740635">
          <w:rPr>
            <w:rFonts w:hint="eastAsia"/>
          </w:rPr>
          <w:delText>图</w:delText>
        </w:r>
        <w:r w:rsidR="009626DB" w:rsidDel="00740635">
          <w:rPr>
            <w:rFonts w:hint="eastAsia"/>
          </w:rPr>
          <w:delText xml:space="preserve"> </w:delText>
        </w:r>
        <w:r w:rsidR="009626DB" w:rsidDel="00740635">
          <w:rPr>
            <w:noProof/>
          </w:rPr>
          <w:delText>25</w:delText>
        </w:r>
      </w:del>
      <w:r w:rsidR="009626DB">
        <w:fldChar w:fldCharType="end"/>
      </w:r>
      <w:r w:rsidR="009626DB">
        <w:rPr>
          <w:rFonts w:hint="eastAsia"/>
        </w:rPr>
        <w:t>、</w:t>
      </w:r>
      <w:r w:rsidR="009626DB">
        <w:fldChar w:fldCharType="begin"/>
      </w:r>
      <w:r w:rsidR="009626DB">
        <w:instrText xml:space="preserve"> REF _Ref62722191 \h </w:instrText>
      </w:r>
      <w:r w:rsidR="009626DB">
        <w:fldChar w:fldCharType="separate"/>
      </w:r>
      <w:ins w:id="1672" w:author="L Reuben" w:date="2021-02-19T16:32:00Z">
        <w:r w:rsidR="00293D71">
          <w:rPr>
            <w:rFonts w:hint="eastAsia"/>
          </w:rPr>
          <w:t>图</w:t>
        </w:r>
        <w:r w:rsidR="00293D71">
          <w:rPr>
            <w:rFonts w:hint="eastAsia"/>
          </w:rPr>
          <w:t xml:space="preserve"> </w:t>
        </w:r>
        <w:r w:rsidR="00293D71">
          <w:rPr>
            <w:noProof/>
          </w:rPr>
          <w:t>26</w:t>
        </w:r>
      </w:ins>
      <w:del w:id="1673" w:author="L Reuben" w:date="2021-02-19T10:15:00Z">
        <w:r w:rsidR="009626DB" w:rsidDel="00740635">
          <w:rPr>
            <w:rFonts w:hint="eastAsia"/>
          </w:rPr>
          <w:delText>图</w:delText>
        </w:r>
        <w:r w:rsidR="009626DB" w:rsidDel="00740635">
          <w:rPr>
            <w:rFonts w:hint="eastAsia"/>
          </w:rPr>
          <w:delText xml:space="preserve"> </w:delText>
        </w:r>
        <w:r w:rsidR="009626DB" w:rsidDel="00740635">
          <w:rPr>
            <w:noProof/>
          </w:rPr>
          <w:delText>26</w:delText>
        </w:r>
      </w:del>
      <w:r w:rsidR="009626DB">
        <w:fldChar w:fldCharType="end"/>
      </w:r>
      <w:r w:rsidR="009626DB">
        <w:rPr>
          <w:rFonts w:hint="eastAsia"/>
        </w:rPr>
        <w:t>与</w:t>
      </w:r>
      <w:r w:rsidR="009626DB">
        <w:fldChar w:fldCharType="begin"/>
      </w:r>
      <w:r w:rsidR="009626DB">
        <w:instrText xml:space="preserve"> REF _Ref62722192 \h </w:instrText>
      </w:r>
      <w:r w:rsidR="009626DB">
        <w:fldChar w:fldCharType="separate"/>
      </w:r>
      <w:ins w:id="1674" w:author="L Reuben" w:date="2021-02-19T16:32:00Z">
        <w:r w:rsidR="00293D71">
          <w:rPr>
            <w:rFonts w:hint="eastAsia"/>
          </w:rPr>
          <w:t>图</w:t>
        </w:r>
        <w:r w:rsidR="00293D71">
          <w:rPr>
            <w:rFonts w:hint="eastAsia"/>
          </w:rPr>
          <w:t xml:space="preserve"> </w:t>
        </w:r>
        <w:r w:rsidR="00293D71">
          <w:rPr>
            <w:noProof/>
          </w:rPr>
          <w:t>27</w:t>
        </w:r>
      </w:ins>
      <w:del w:id="1675" w:author="L Reuben" w:date="2021-02-19T10:15:00Z">
        <w:r w:rsidR="009626DB" w:rsidDel="00740635">
          <w:rPr>
            <w:rFonts w:hint="eastAsia"/>
          </w:rPr>
          <w:delText>图</w:delText>
        </w:r>
        <w:r w:rsidR="009626DB" w:rsidDel="00740635">
          <w:rPr>
            <w:rFonts w:hint="eastAsia"/>
          </w:rPr>
          <w:delText xml:space="preserve"> </w:delText>
        </w:r>
        <w:r w:rsidR="009626DB" w:rsidDel="00740635">
          <w:rPr>
            <w:noProof/>
          </w:rPr>
          <w:delText>27</w:delText>
        </w:r>
      </w:del>
      <w:r w:rsidR="009626DB">
        <w:fldChar w:fldCharType="end"/>
      </w:r>
      <w:r w:rsidR="009626DB">
        <w:rPr>
          <w:rFonts w:hint="eastAsia"/>
        </w:rPr>
        <w:t>为</w:t>
      </w:r>
      <w:r w:rsidR="00D76ABC">
        <w:rPr>
          <w:rFonts w:hint="eastAsia"/>
        </w:rPr>
        <w:t>K</w:t>
      </w:r>
      <w:r w:rsidR="00D76ABC">
        <w:t>/K</w:t>
      </w:r>
      <w:r w:rsidR="00D76ABC">
        <w:rPr>
          <w:rFonts w:hint="eastAsia"/>
        </w:rPr>
        <w:t>a</w:t>
      </w:r>
      <w:r w:rsidR="00D76ABC">
        <w:rPr>
          <w:rFonts w:hint="eastAsia"/>
        </w:rPr>
        <w:t>波段星间距高频噪声</w:t>
      </w:r>
      <w:r w:rsidR="009626DB">
        <w:rPr>
          <w:rFonts w:hint="eastAsia"/>
        </w:rPr>
        <w:t>的时</w:t>
      </w:r>
      <w:r w:rsidR="009626DB">
        <w:rPr>
          <w:rFonts w:hint="eastAsia"/>
        </w:rPr>
        <w:lastRenderedPageBreak/>
        <w:t>频谱</w:t>
      </w:r>
      <w:r w:rsidRPr="00582176">
        <w:t>。</w:t>
      </w:r>
      <w:r w:rsidR="0001247A">
        <w:rPr>
          <w:rFonts w:hint="eastAsia"/>
        </w:rPr>
        <w:t>由</w:t>
      </w:r>
      <w:r w:rsidR="0001247A">
        <w:fldChar w:fldCharType="begin"/>
      </w:r>
      <w:r w:rsidR="0001247A">
        <w:instrText xml:space="preserve"> </w:instrText>
      </w:r>
      <w:r w:rsidR="0001247A">
        <w:rPr>
          <w:rFonts w:hint="eastAsia"/>
        </w:rPr>
        <w:instrText>REF _Ref62721538 \h</w:instrText>
      </w:r>
      <w:r w:rsidR="0001247A">
        <w:instrText xml:space="preserve"> </w:instrText>
      </w:r>
      <w:r w:rsidR="00C91BC0">
        <w:instrText xml:space="preserve"> \* MERGEFORMAT </w:instrText>
      </w:r>
      <w:r w:rsidR="0001247A">
        <w:fldChar w:fldCharType="separate"/>
      </w:r>
      <w:ins w:id="1676" w:author="L Reuben" w:date="2021-02-19T16:32:00Z">
        <w:r w:rsidR="00293D71" w:rsidRPr="0007658F">
          <w:rPr>
            <w:rFonts w:ascii="宋体" w:hAnsi="宋体"/>
            <w:szCs w:val="21"/>
          </w:rPr>
          <w:t>表</w:t>
        </w:r>
        <w:r w:rsidR="00293D71">
          <w:t xml:space="preserve"> </w:t>
        </w:r>
        <w:r w:rsidR="00293D71" w:rsidRPr="00293D71">
          <w:rPr>
            <w:rFonts w:cs="Times New Roman"/>
            <w:noProof/>
            <w:rPrChange w:id="1677" w:author="L Reuben" w:date="2021-02-19T16:32:00Z">
              <w:rPr>
                <w:noProof/>
              </w:rPr>
            </w:rPrChange>
          </w:rPr>
          <w:t>4</w:t>
        </w:r>
      </w:ins>
      <w:del w:id="1678" w:author="L Reuben" w:date="2021-02-19T10:15:00Z">
        <w:r w:rsidR="008A5B02" w:rsidRPr="0007658F" w:rsidDel="00740635">
          <w:rPr>
            <w:rFonts w:ascii="宋体" w:hAnsi="宋体"/>
            <w:szCs w:val="21"/>
          </w:rPr>
          <w:delText>表</w:delText>
        </w:r>
        <w:r w:rsidR="008A5B02" w:rsidDel="00740635">
          <w:delText xml:space="preserve"> </w:delText>
        </w:r>
        <w:r w:rsidR="008A5B02" w:rsidDel="00740635">
          <w:rPr>
            <w:rFonts w:cs="Times New Roman"/>
            <w:noProof/>
          </w:rPr>
          <w:delText>4</w:delText>
        </w:r>
      </w:del>
      <w:r w:rsidR="0001247A">
        <w:fldChar w:fldCharType="end"/>
      </w:r>
      <w:r w:rsidR="0001247A">
        <w:rPr>
          <w:rFonts w:hint="eastAsia"/>
        </w:rPr>
        <w:t>可以看出，</w:t>
      </w:r>
      <w:r w:rsidRPr="00582176">
        <w:t>当双星接受太阳直射时</w:t>
      </w:r>
      <w:ins w:id="1679" w:author="L Reuben" w:date="2021-02-18T15:50:00Z">
        <w:r w:rsidR="008A5987">
          <w:rPr>
            <w:rFonts w:hint="eastAsia"/>
          </w:rPr>
          <w:t>，</w:t>
        </w:r>
        <w:r w:rsidR="008A5987">
          <w:rPr>
            <w:rFonts w:hint="eastAsia"/>
          </w:rPr>
          <w:t>K</w:t>
        </w:r>
        <w:r w:rsidR="008A5987">
          <w:t>/K</w:t>
        </w:r>
        <w:r w:rsidR="008A5987">
          <w:rPr>
            <w:rFonts w:hint="eastAsia"/>
          </w:rPr>
          <w:t>a</w:t>
        </w:r>
      </w:ins>
      <w:del w:id="1680" w:author="L Reuben" w:date="2021-02-18T15:50:00Z">
        <w:r w:rsidRPr="00582176" w:rsidDel="008A5987">
          <w:delText>，</w:delText>
        </w:r>
      </w:del>
      <m:oMath>
        <m:r>
          <w:del w:id="1681" w:author="L Reuben" w:date="2021-02-18T15:50:00Z">
            <w:rPr>
              <w:rFonts w:ascii="Cambria Math" w:hAnsi="Cambria Math"/>
              <w:rPrChange w:id="1682" w:author="L Reuben" w:date="2021-02-18T15:50:00Z">
                <w:rPr>
                  <w:rFonts w:ascii="Cambria Math" w:hAnsi="Cambria Math"/>
                </w:rPr>
              </w:rPrChange>
            </w:rPr>
            <m:t>K</m:t>
          </w:del>
        </m:r>
        <m:r>
          <w:del w:id="1683" w:author="L Reuben" w:date="2021-02-18T15:50:00Z">
            <m:rPr>
              <m:lit/>
            </m:rPr>
            <w:rPr>
              <w:rFonts w:ascii="Cambria Math" w:hAnsi="Cambria Math"/>
              <w:rPrChange w:id="1684" w:author="L Reuben" w:date="2021-02-18T15:50:00Z">
                <w:rPr>
                  <w:rFonts w:ascii="Cambria Math" w:hAnsi="Cambria Math"/>
                </w:rPr>
              </w:rPrChange>
            </w:rPr>
            <m:t>/</m:t>
          </w:del>
        </m:r>
        <m:r>
          <w:del w:id="1685" w:author="L Reuben" w:date="2021-02-18T15:50:00Z">
            <w:rPr>
              <w:rFonts w:ascii="Cambria Math" w:hAnsi="Cambria Math"/>
              <w:rPrChange w:id="1686" w:author="L Reuben" w:date="2021-02-18T15:50:00Z">
                <w:rPr>
                  <w:rFonts w:ascii="Cambria Math" w:hAnsi="Cambria Math"/>
                </w:rPr>
              </w:rPrChange>
            </w:rPr>
            <m:t>Ka</m:t>
          </w:del>
        </m:r>
      </m:oMath>
      <w:r w:rsidRPr="00582176">
        <w:t>波段星间距</w:t>
      </w:r>
      <m:oMath>
        <m:r>
          <w:rPr>
            <w:rFonts w:ascii="Cambria Math" w:hAnsi="Cambria Math"/>
          </w:rPr>
          <m:t>0.05</m:t>
        </m:r>
        <m:r>
          <m:rPr>
            <m:sty m:val="p"/>
          </m:rPr>
          <w:rPr>
            <w:rFonts w:ascii="Cambria Math" w:hAnsi="Cambria Math"/>
          </w:rPr>
          <m:t>Hz</m:t>
        </m:r>
        <m:r>
          <w:del w:id="1687" w:author="L Reuben" w:date="2021-02-19T16:40:00Z">
            <m:rPr>
              <m:sty m:val="p"/>
            </m:rPr>
            <w:rPr>
              <w:rFonts w:ascii="Cambria Math" w:hAnsi="Cambria Math"/>
            </w:rPr>
            <m:t>Hz</m:t>
          </w:del>
        </m:r>
      </m:oMath>
      <w:r w:rsidRPr="00582176">
        <w:t>以上高频噪声方差较大，噪声功率较大。</w:t>
      </w:r>
    </w:p>
    <w:p w14:paraId="4BFF9384" w14:textId="6AE69DC4" w:rsidR="00D11D71" w:rsidRPr="00BE549F" w:rsidRDefault="00D11D71">
      <w:pPr>
        <w:ind w:firstLine="420"/>
        <w:rPr>
          <w:color w:val="4472C4" w:themeColor="accent1"/>
          <w:rPrChange w:id="1688" w:author="L Reuben" w:date="2021-02-19T16:47:00Z">
            <w:rPr/>
          </w:rPrChange>
        </w:rPr>
      </w:pPr>
      <w:ins w:id="1689" w:author="L Reuben" w:date="2021-02-19T16:41:00Z">
        <w:r w:rsidRPr="00BE549F">
          <w:rPr>
            <w:rFonts w:hint="eastAsia"/>
            <w:color w:val="4472C4" w:themeColor="accent1"/>
            <w:rPrChange w:id="1690" w:author="L Reuben" w:date="2021-02-19T16:47:00Z">
              <w:rPr>
                <w:rFonts w:hint="eastAsia"/>
              </w:rPr>
            </w:rPrChange>
          </w:rPr>
          <w:t>一般与温度相关的噪声均是白噪声，即</w:t>
        </w:r>
      </w:ins>
      <w:ins w:id="1691" w:author="L Reuben" w:date="2021-02-19T16:42:00Z">
        <w:r w:rsidRPr="00BE549F">
          <w:rPr>
            <w:rFonts w:hint="eastAsia"/>
            <w:color w:val="4472C4" w:themeColor="accent1"/>
            <w:rPrChange w:id="1692" w:author="L Reuben" w:date="2021-02-19T16:47:00Z">
              <w:rPr>
                <w:rFonts w:hint="eastAsia"/>
              </w:rPr>
            </w:rPrChange>
          </w:rPr>
          <w:t>该噪声在全频带都存在</w:t>
        </w:r>
      </w:ins>
      <w:ins w:id="1693" w:author="L Reuben" w:date="2021-02-19T16:45:00Z">
        <w:r w:rsidR="003C7813" w:rsidRPr="00BE549F">
          <w:rPr>
            <w:rFonts w:hint="eastAsia"/>
            <w:color w:val="4472C4" w:themeColor="accent1"/>
            <w:rPrChange w:id="1694" w:author="L Reuben" w:date="2021-02-19T16:47:00Z">
              <w:rPr>
                <w:rFonts w:hint="eastAsia"/>
              </w:rPr>
            </w:rPrChange>
          </w:rPr>
          <w:t>。因此，无法排除该项与太阳光照有关的噪声</w:t>
        </w:r>
      </w:ins>
      <w:ins w:id="1695" w:author="L Reuben" w:date="2021-02-19T16:46:00Z">
        <w:r w:rsidR="003C7813" w:rsidRPr="00BE549F">
          <w:rPr>
            <w:rFonts w:hint="eastAsia"/>
            <w:color w:val="4472C4" w:themeColor="accent1"/>
            <w:rPrChange w:id="1696" w:author="L Reuben" w:date="2021-02-19T16:47:00Z">
              <w:rPr>
                <w:rFonts w:hint="eastAsia"/>
              </w:rPr>
            </w:rPrChange>
          </w:rPr>
          <w:t>没有</w:t>
        </w:r>
      </w:ins>
      <w:ins w:id="1697" w:author="L Reuben" w:date="2021-02-19T16:45:00Z">
        <w:r w:rsidR="003C7813" w:rsidRPr="00BE549F">
          <w:rPr>
            <w:rFonts w:hint="eastAsia"/>
            <w:color w:val="4472C4" w:themeColor="accent1"/>
            <w:rPrChange w:id="1698" w:author="L Reuben" w:date="2021-02-19T16:47:00Z">
              <w:rPr>
                <w:rFonts w:hint="eastAsia"/>
              </w:rPr>
            </w:rPrChange>
          </w:rPr>
          <w:t>低频成分</w:t>
        </w:r>
      </w:ins>
      <w:ins w:id="1699" w:author="L Reuben" w:date="2021-02-19T16:46:00Z">
        <w:r w:rsidR="003C7813" w:rsidRPr="00BE549F">
          <w:rPr>
            <w:rFonts w:hint="eastAsia"/>
            <w:color w:val="4472C4" w:themeColor="accent1"/>
            <w:rPrChange w:id="1700" w:author="L Reuben" w:date="2021-02-19T16:47:00Z">
              <w:rPr>
                <w:rFonts w:hint="eastAsia"/>
              </w:rPr>
            </w:rPrChange>
          </w:rPr>
          <w:t>。</w:t>
        </w:r>
      </w:ins>
      <w:ins w:id="1701" w:author="L Reuben" w:date="2021-02-19T16:47:00Z">
        <w:r w:rsidR="00BE549F" w:rsidRPr="00BE549F">
          <w:rPr>
            <w:rFonts w:hint="eastAsia"/>
            <w:color w:val="4472C4" w:themeColor="accent1"/>
          </w:rPr>
          <w:t>并且从</w:t>
        </w:r>
        <w:r w:rsidR="00BE549F" w:rsidRPr="00BE549F">
          <w:rPr>
            <w:color w:val="4472C4" w:themeColor="accent1"/>
            <w:rPrChange w:id="1702" w:author="L Reuben" w:date="2021-02-19T16:47:00Z">
              <w:rPr>
                <w:color w:val="4472C4" w:themeColor="accent1"/>
              </w:rPr>
            </w:rPrChange>
          </w:rPr>
          <w:fldChar w:fldCharType="begin"/>
        </w:r>
        <w:r w:rsidR="00BE549F" w:rsidRPr="00BE549F">
          <w:rPr>
            <w:color w:val="4472C4" w:themeColor="accent1"/>
          </w:rPr>
          <w:instrText xml:space="preserve"> REF _Ref62721538 \h </w:instrText>
        </w:r>
      </w:ins>
      <w:r w:rsidR="00BE549F" w:rsidRPr="00BE549F">
        <w:rPr>
          <w:color w:val="4472C4" w:themeColor="accent1"/>
          <w:rPrChange w:id="1703" w:author="L Reuben" w:date="2021-02-19T16:47:00Z">
            <w:rPr>
              <w:color w:val="4472C4" w:themeColor="accent1"/>
            </w:rPr>
          </w:rPrChange>
        </w:rPr>
      </w:r>
      <w:r w:rsidR="00BE549F" w:rsidRPr="00BE549F">
        <w:rPr>
          <w:color w:val="4472C4" w:themeColor="accent1"/>
          <w:rPrChange w:id="1704" w:author="L Reuben" w:date="2021-02-19T16:47:00Z">
            <w:rPr>
              <w:color w:val="4472C4" w:themeColor="accent1"/>
            </w:rPr>
          </w:rPrChange>
        </w:rPr>
        <w:fldChar w:fldCharType="separate"/>
      </w:r>
      <w:ins w:id="1705" w:author="L Reuben" w:date="2021-02-19T16:47:00Z">
        <w:r w:rsidR="00BE549F" w:rsidRPr="00BE549F">
          <w:rPr>
            <w:rFonts w:ascii="宋体" w:hAnsi="宋体"/>
            <w:color w:val="4472C4" w:themeColor="accent1"/>
            <w:szCs w:val="21"/>
            <w:rPrChange w:id="1706" w:author="L Reuben" w:date="2021-02-19T16:47:00Z">
              <w:rPr>
                <w:rFonts w:ascii="宋体" w:hAnsi="宋体"/>
                <w:szCs w:val="21"/>
              </w:rPr>
            </w:rPrChange>
          </w:rPr>
          <w:t>表</w:t>
        </w:r>
        <w:r w:rsidR="00BE549F" w:rsidRPr="00BE549F">
          <w:rPr>
            <w:color w:val="4472C4" w:themeColor="accent1"/>
            <w:rPrChange w:id="1707" w:author="L Reuben" w:date="2021-02-19T16:47:00Z">
              <w:rPr/>
            </w:rPrChange>
          </w:rPr>
          <w:t xml:space="preserve"> </w:t>
        </w:r>
        <w:r w:rsidR="00BE549F" w:rsidRPr="00BE549F">
          <w:rPr>
            <w:noProof/>
            <w:color w:val="4472C4" w:themeColor="accent1"/>
            <w:rPrChange w:id="1708" w:author="L Reuben" w:date="2021-02-19T16:47:00Z">
              <w:rPr>
                <w:noProof/>
              </w:rPr>
            </w:rPrChange>
          </w:rPr>
          <w:t>4</w:t>
        </w:r>
        <w:r w:rsidR="00BE549F" w:rsidRPr="00BE549F">
          <w:rPr>
            <w:color w:val="4472C4" w:themeColor="accent1"/>
            <w:rPrChange w:id="1709" w:author="L Reuben" w:date="2021-02-19T16:47:00Z">
              <w:rPr>
                <w:color w:val="4472C4" w:themeColor="accent1"/>
              </w:rPr>
            </w:rPrChange>
          </w:rPr>
          <w:fldChar w:fldCharType="end"/>
        </w:r>
        <w:r w:rsidR="00BE549F">
          <w:rPr>
            <w:rFonts w:hint="eastAsia"/>
            <w:color w:val="4472C4" w:themeColor="accent1"/>
          </w:rPr>
          <w:t>中</w:t>
        </w:r>
      </w:ins>
      <w:ins w:id="1710" w:author="L Reuben" w:date="2021-02-19T16:48:00Z">
        <w:r w:rsidR="00BE549F">
          <w:rPr>
            <w:rFonts w:hint="eastAsia"/>
            <w:color w:val="4472C4" w:themeColor="accent1"/>
          </w:rPr>
          <w:t>可见，该项噪声的影响不可忽视</w:t>
        </w:r>
      </w:ins>
      <w:ins w:id="1711" w:author="L Reuben" w:date="2021-02-19T16:49:00Z">
        <w:r w:rsidR="00BE549F">
          <w:rPr>
            <w:rFonts w:hint="eastAsia"/>
            <w:color w:val="4472C4" w:themeColor="accent1"/>
          </w:rPr>
          <w:t>，若其存在低频影响，那么将对</w:t>
        </w:r>
      </w:ins>
      <w:ins w:id="1712" w:author="L Reuben" w:date="2021-02-19T17:26:00Z">
        <w:r w:rsidR="00C57EBE">
          <w:rPr>
            <w:rFonts w:hint="eastAsia"/>
            <w:color w:val="4472C4" w:themeColor="accent1"/>
          </w:rPr>
          <w:t>采集到的重力场信号产生干扰，进而降低地球重力场反演精度</w:t>
        </w:r>
      </w:ins>
      <w:ins w:id="1713" w:author="L Reuben" w:date="2021-02-19T16:52:00Z">
        <w:r w:rsidR="0020159B">
          <w:rPr>
            <w:rFonts w:hint="eastAsia"/>
            <w:color w:val="4472C4" w:themeColor="accent1"/>
          </w:rPr>
          <w:t>。</w:t>
        </w:r>
      </w:ins>
      <w:ins w:id="1714" w:author="L Reuben" w:date="2021-02-19T17:27:00Z">
        <w:r w:rsidR="007526E6">
          <w:rPr>
            <w:rFonts w:hint="eastAsia"/>
            <w:color w:val="4472C4" w:themeColor="accent1"/>
          </w:rPr>
          <w:t>因此，我国在自主研发重力卫星仪器时应着重注意控制温度对微波系统的影响。</w:t>
        </w:r>
      </w:ins>
    </w:p>
    <w:p w14:paraId="2BABF05D" w14:textId="0EC5BC05" w:rsidR="00424ABA" w:rsidRDefault="0086745F" w:rsidP="00424ABA">
      <w:pPr>
        <w:ind w:firstLineChars="0" w:firstLine="0"/>
        <w:jc w:val="center"/>
      </w:pPr>
      <w:bookmarkStart w:id="1715" w:name="_Ref62721538"/>
      <w:r w:rsidRPr="0007658F">
        <w:rPr>
          <w:rFonts w:ascii="宋体" w:hAnsi="宋体"/>
          <w:szCs w:val="21"/>
        </w:rPr>
        <w:t>表</w:t>
      </w:r>
      <w:r>
        <w:t xml:space="preserve"> </w:t>
      </w:r>
      <w:r w:rsidRPr="00A41D0A">
        <w:fldChar w:fldCharType="begin"/>
      </w:r>
      <w:r w:rsidRPr="00A41D0A">
        <w:instrText xml:space="preserve"> SEQ </w:instrText>
      </w:r>
      <w:r w:rsidRPr="00A41D0A">
        <w:instrText>表</w:instrText>
      </w:r>
      <w:r w:rsidRPr="00A41D0A">
        <w:instrText xml:space="preserve"> \* ARABIC </w:instrText>
      </w:r>
      <w:r w:rsidRPr="00A41D0A">
        <w:fldChar w:fldCharType="separate"/>
      </w:r>
      <w:r w:rsidR="00293D71">
        <w:rPr>
          <w:noProof/>
        </w:rPr>
        <w:t>4</w:t>
      </w:r>
      <w:r w:rsidRPr="00A41D0A">
        <w:fldChar w:fldCharType="end"/>
      </w:r>
      <w:bookmarkEnd w:id="1715"/>
      <w:r w:rsidRPr="00A41D0A">
        <w:t xml:space="preserve"> GRACE-FO</w:t>
      </w:r>
      <w:r w:rsidRPr="00A41D0A">
        <w:rPr>
          <w:rFonts w:ascii="宋体" w:hAnsi="宋体" w:hint="eastAsia"/>
        </w:rPr>
        <w:t>星间距高频噪声</w:t>
      </w:r>
      <w:r w:rsidR="00A41D0A" w:rsidRPr="00A41D0A">
        <w:rPr>
          <w:rFonts w:ascii="宋体" w:hAnsi="宋体" w:hint="eastAsia"/>
        </w:rPr>
        <w:t>受光照影响方差与功率对比</w:t>
      </w:r>
    </w:p>
    <w:p w14:paraId="7BAA8A20" w14:textId="43787097" w:rsidR="0086745F" w:rsidRPr="00A41D0A" w:rsidRDefault="0086745F" w:rsidP="00424ABA">
      <w:pPr>
        <w:ind w:firstLineChars="0" w:firstLine="0"/>
        <w:jc w:val="center"/>
      </w:pPr>
      <w:r w:rsidRPr="00A41D0A">
        <w:t xml:space="preserve">Table </w:t>
      </w:r>
      <w:r w:rsidR="00D67130">
        <w:fldChar w:fldCharType="begin"/>
      </w:r>
      <w:r w:rsidR="00D67130">
        <w:instrText xml:space="preserve"> SEQ Table \* ARABIC </w:instrText>
      </w:r>
      <w:r w:rsidR="00D67130">
        <w:fldChar w:fldCharType="separate"/>
      </w:r>
      <w:r w:rsidR="00293D71">
        <w:rPr>
          <w:noProof/>
        </w:rPr>
        <w:t>4</w:t>
      </w:r>
      <w:r w:rsidR="00D67130">
        <w:rPr>
          <w:noProof/>
        </w:rPr>
        <w:fldChar w:fldCharType="end"/>
      </w:r>
      <w:r w:rsidR="00A41D0A" w:rsidRPr="00A41D0A">
        <w:t xml:space="preserve"> Comparison of variance and power of high frequency noise of GRACE-FO inter-satellite range affected by illumination</w:t>
      </w:r>
    </w:p>
    <w:tbl>
      <w:tblPr>
        <w:tblW w:w="0" w:type="auto"/>
        <w:jc w:val="center"/>
        <w:tblBorders>
          <w:top w:val="single" w:sz="12" w:space="0" w:color="008000"/>
          <w:bottom w:val="single" w:sz="12" w:space="0" w:color="008000"/>
        </w:tblBorders>
        <w:tblCellMar>
          <w:left w:w="0" w:type="dxa"/>
          <w:right w:w="0" w:type="dxa"/>
        </w:tblCellMar>
        <w:tblLook w:val="04A0" w:firstRow="1" w:lastRow="0" w:firstColumn="1" w:lastColumn="0" w:noHBand="0" w:noVBand="1"/>
      </w:tblPr>
      <w:tblGrid>
        <w:gridCol w:w="1560"/>
        <w:gridCol w:w="567"/>
        <w:gridCol w:w="1559"/>
        <w:gridCol w:w="1559"/>
        <w:gridCol w:w="1559"/>
        <w:gridCol w:w="1502"/>
      </w:tblGrid>
      <w:tr w:rsidR="00883778" w:rsidRPr="002A01D9" w14:paraId="19A9271B" w14:textId="77777777" w:rsidTr="00883778">
        <w:trPr>
          <w:jc w:val="center"/>
        </w:trPr>
        <w:tc>
          <w:tcPr>
            <w:tcW w:w="1560" w:type="dxa"/>
            <w:vAlign w:val="center"/>
          </w:tcPr>
          <w:p w14:paraId="083D34BB" w14:textId="77777777" w:rsidR="00A41D0A" w:rsidRDefault="00A41D0A" w:rsidP="00DE6D25">
            <w:pPr>
              <w:widowControl/>
              <w:spacing w:line="270" w:lineRule="atLeast"/>
              <w:ind w:firstLineChars="0" w:firstLine="0"/>
              <w:jc w:val="center"/>
              <w:rPr>
                <w:rFonts w:ascii="����" w:hAnsi="����" w:cs="宋体" w:hint="eastAsia"/>
                <w:b/>
                <w:bCs/>
                <w:kern w:val="0"/>
                <w:sz w:val="18"/>
                <w:szCs w:val="18"/>
              </w:rPr>
            </w:pPr>
          </w:p>
        </w:tc>
        <w:tc>
          <w:tcPr>
            <w:tcW w:w="567" w:type="dxa"/>
          </w:tcPr>
          <w:p w14:paraId="791C014A" w14:textId="77777777" w:rsidR="00A41D0A" w:rsidRDefault="00A41D0A" w:rsidP="00DE6D25">
            <w:pPr>
              <w:widowControl/>
              <w:spacing w:line="270" w:lineRule="atLeast"/>
              <w:ind w:firstLineChars="0" w:firstLine="0"/>
              <w:jc w:val="center"/>
              <w:rPr>
                <w:rFonts w:ascii="����" w:hAnsi="����" w:cs="宋体" w:hint="eastAsia"/>
                <w:b/>
                <w:bCs/>
                <w:kern w:val="0"/>
                <w:sz w:val="18"/>
                <w:szCs w:val="18"/>
              </w:rPr>
            </w:pPr>
          </w:p>
        </w:tc>
        <w:tc>
          <w:tcPr>
            <w:tcW w:w="3118" w:type="dxa"/>
            <w:gridSpan w:val="2"/>
            <w:tcBorders>
              <w:top w:val="single" w:sz="12" w:space="0" w:color="008000"/>
              <w:bottom w:val="single" w:sz="4" w:space="0" w:color="008000"/>
            </w:tcBorders>
            <w:shd w:val="clear" w:color="auto" w:fill="auto"/>
            <w:tcMar>
              <w:top w:w="0" w:type="dxa"/>
              <w:left w:w="108" w:type="dxa"/>
              <w:bottom w:w="0" w:type="dxa"/>
              <w:right w:w="108" w:type="dxa"/>
            </w:tcMar>
            <w:vAlign w:val="center"/>
            <w:hideMark/>
          </w:tcPr>
          <w:p w14:paraId="7D469CEF" w14:textId="435398DC" w:rsidR="00A41D0A" w:rsidRPr="002A01D9" w:rsidRDefault="00A41D0A" w:rsidP="00DE6D25">
            <w:pPr>
              <w:widowControl/>
              <w:spacing w:line="270" w:lineRule="atLeast"/>
              <w:ind w:firstLineChars="0" w:firstLine="0"/>
              <w:jc w:val="center"/>
              <w:rPr>
                <w:rFonts w:ascii="����" w:hAnsi="����" w:cs="宋体" w:hint="eastAsia"/>
                <w:b/>
                <w:bCs/>
                <w:kern w:val="0"/>
                <w:sz w:val="18"/>
                <w:szCs w:val="18"/>
              </w:rPr>
            </w:pPr>
            <w:r>
              <w:rPr>
                <w:rFonts w:ascii="����" w:hAnsi="����" w:cs="宋体" w:hint="eastAsia"/>
                <w:b/>
                <w:bCs/>
                <w:kern w:val="0"/>
                <w:sz w:val="18"/>
                <w:szCs w:val="18"/>
              </w:rPr>
              <w:t>2</w:t>
            </w:r>
            <w:r>
              <w:rPr>
                <w:rFonts w:ascii="����" w:hAnsi="����" w:cs="宋体"/>
                <w:b/>
                <w:bCs/>
                <w:kern w:val="0"/>
                <w:sz w:val="18"/>
                <w:szCs w:val="18"/>
              </w:rPr>
              <w:t>018</w:t>
            </w:r>
            <w:r>
              <w:rPr>
                <w:rFonts w:ascii="����" w:hAnsi="����" w:cs="宋体" w:hint="eastAsia"/>
                <w:b/>
                <w:bCs/>
                <w:kern w:val="0"/>
                <w:sz w:val="18"/>
                <w:szCs w:val="18"/>
              </w:rPr>
              <w:t>年</w:t>
            </w:r>
            <w:r>
              <w:rPr>
                <w:rFonts w:ascii="����" w:hAnsi="����" w:cs="宋体" w:hint="eastAsia"/>
                <w:b/>
                <w:bCs/>
                <w:kern w:val="0"/>
                <w:sz w:val="18"/>
                <w:szCs w:val="18"/>
              </w:rPr>
              <w:t>1</w:t>
            </w:r>
            <w:r>
              <w:rPr>
                <w:rFonts w:ascii="����" w:hAnsi="����" w:cs="宋体"/>
                <w:b/>
                <w:bCs/>
                <w:kern w:val="0"/>
                <w:sz w:val="18"/>
                <w:szCs w:val="18"/>
              </w:rPr>
              <w:t>2</w:t>
            </w:r>
            <w:r>
              <w:rPr>
                <w:rFonts w:ascii="����" w:hAnsi="����" w:cs="宋体" w:hint="eastAsia"/>
                <w:b/>
                <w:bCs/>
                <w:kern w:val="0"/>
                <w:sz w:val="18"/>
                <w:szCs w:val="18"/>
              </w:rPr>
              <w:t>月</w:t>
            </w:r>
            <w:r>
              <w:rPr>
                <w:rFonts w:ascii="����" w:hAnsi="����" w:cs="宋体" w:hint="eastAsia"/>
                <w:b/>
                <w:bCs/>
                <w:kern w:val="0"/>
                <w:sz w:val="18"/>
                <w:szCs w:val="18"/>
              </w:rPr>
              <w:t>1</w:t>
            </w:r>
            <w:r>
              <w:rPr>
                <w:rFonts w:ascii="����" w:hAnsi="����" w:cs="宋体" w:hint="eastAsia"/>
                <w:b/>
                <w:bCs/>
                <w:kern w:val="0"/>
                <w:sz w:val="18"/>
                <w:szCs w:val="18"/>
              </w:rPr>
              <w:t>日</w:t>
            </w:r>
          </w:p>
        </w:tc>
        <w:tc>
          <w:tcPr>
            <w:tcW w:w="3061" w:type="dxa"/>
            <w:gridSpan w:val="2"/>
            <w:tcBorders>
              <w:top w:val="single" w:sz="12" w:space="0" w:color="008000"/>
              <w:bottom w:val="single" w:sz="4" w:space="0" w:color="008000"/>
            </w:tcBorders>
            <w:vAlign w:val="center"/>
          </w:tcPr>
          <w:p w14:paraId="18FF6A99" w14:textId="24ECFFAC" w:rsidR="00A41D0A" w:rsidRPr="002A01D9" w:rsidRDefault="00A41D0A" w:rsidP="00DE6D25">
            <w:pPr>
              <w:widowControl/>
              <w:spacing w:line="270" w:lineRule="atLeast"/>
              <w:ind w:firstLineChars="0" w:firstLine="0"/>
              <w:jc w:val="center"/>
              <w:rPr>
                <w:rFonts w:ascii="����" w:hAnsi="����" w:cs="宋体" w:hint="eastAsia"/>
                <w:b/>
                <w:bCs/>
                <w:kern w:val="0"/>
                <w:sz w:val="18"/>
                <w:szCs w:val="18"/>
              </w:rPr>
            </w:pPr>
            <w:r>
              <w:rPr>
                <w:rFonts w:ascii="����" w:hAnsi="����" w:cs="宋体" w:hint="eastAsia"/>
                <w:b/>
                <w:bCs/>
                <w:kern w:val="0"/>
                <w:sz w:val="18"/>
                <w:szCs w:val="18"/>
              </w:rPr>
              <w:t>2</w:t>
            </w:r>
            <w:r>
              <w:rPr>
                <w:rFonts w:ascii="����" w:hAnsi="����" w:cs="宋体"/>
                <w:b/>
                <w:bCs/>
                <w:kern w:val="0"/>
                <w:sz w:val="18"/>
                <w:szCs w:val="18"/>
              </w:rPr>
              <w:t>019</w:t>
            </w:r>
            <w:r>
              <w:rPr>
                <w:rFonts w:ascii="����" w:hAnsi="����" w:cs="宋体" w:hint="eastAsia"/>
                <w:b/>
                <w:bCs/>
                <w:kern w:val="0"/>
                <w:sz w:val="18"/>
                <w:szCs w:val="18"/>
              </w:rPr>
              <w:t>年</w:t>
            </w:r>
            <w:r>
              <w:rPr>
                <w:rFonts w:ascii="����" w:hAnsi="����" w:cs="宋体" w:hint="eastAsia"/>
                <w:b/>
                <w:bCs/>
                <w:kern w:val="0"/>
                <w:sz w:val="18"/>
                <w:szCs w:val="18"/>
              </w:rPr>
              <w:t>1</w:t>
            </w:r>
            <w:r>
              <w:rPr>
                <w:rFonts w:ascii="����" w:hAnsi="����" w:cs="宋体" w:hint="eastAsia"/>
                <w:b/>
                <w:bCs/>
                <w:kern w:val="0"/>
                <w:sz w:val="18"/>
                <w:szCs w:val="18"/>
              </w:rPr>
              <w:t>月</w:t>
            </w:r>
            <w:r>
              <w:rPr>
                <w:rFonts w:ascii="����" w:hAnsi="����" w:cs="宋体" w:hint="eastAsia"/>
                <w:b/>
                <w:bCs/>
                <w:kern w:val="0"/>
                <w:sz w:val="18"/>
                <w:szCs w:val="18"/>
              </w:rPr>
              <w:t>1</w:t>
            </w:r>
            <w:r>
              <w:rPr>
                <w:rFonts w:ascii="����" w:hAnsi="����" w:cs="宋体" w:hint="eastAsia"/>
                <w:b/>
                <w:bCs/>
                <w:kern w:val="0"/>
                <w:sz w:val="18"/>
                <w:szCs w:val="18"/>
              </w:rPr>
              <w:t>日</w:t>
            </w:r>
          </w:p>
        </w:tc>
      </w:tr>
      <w:tr w:rsidR="00995856" w:rsidRPr="002A01D9" w14:paraId="7798EB84" w14:textId="77777777" w:rsidTr="008D7BA9">
        <w:trPr>
          <w:jc w:val="center"/>
        </w:trPr>
        <w:tc>
          <w:tcPr>
            <w:tcW w:w="1560" w:type="dxa"/>
            <w:tcBorders>
              <w:bottom w:val="single" w:sz="4" w:space="0" w:color="008000"/>
            </w:tcBorders>
            <w:vAlign w:val="center"/>
          </w:tcPr>
          <w:p w14:paraId="7998A240" w14:textId="77777777" w:rsidR="00A41D0A" w:rsidRDefault="00A41D0A" w:rsidP="00DE6D25">
            <w:pPr>
              <w:widowControl/>
              <w:spacing w:line="270" w:lineRule="atLeast"/>
              <w:ind w:firstLineChars="0" w:firstLine="0"/>
              <w:jc w:val="center"/>
              <w:rPr>
                <w:rFonts w:ascii="����" w:hAnsi="����" w:cs="宋体" w:hint="eastAsia"/>
                <w:b/>
                <w:bCs/>
                <w:kern w:val="0"/>
                <w:sz w:val="18"/>
                <w:szCs w:val="18"/>
              </w:rPr>
            </w:pPr>
          </w:p>
        </w:tc>
        <w:tc>
          <w:tcPr>
            <w:tcW w:w="567" w:type="dxa"/>
            <w:tcBorders>
              <w:bottom w:val="single" w:sz="4" w:space="0" w:color="008000"/>
            </w:tcBorders>
          </w:tcPr>
          <w:p w14:paraId="0A75706A" w14:textId="77777777" w:rsidR="00A41D0A" w:rsidRPr="00A41D0A" w:rsidRDefault="00A41D0A" w:rsidP="00DE6D25">
            <w:pPr>
              <w:widowControl/>
              <w:spacing w:line="270" w:lineRule="atLeast"/>
              <w:ind w:firstLineChars="0" w:firstLine="0"/>
              <w:jc w:val="center"/>
              <w:rPr>
                <w:rFonts w:ascii="����" w:hAnsi="����" w:cs="宋体" w:hint="eastAsia"/>
                <w:b/>
                <w:bCs/>
                <w:kern w:val="0"/>
                <w:sz w:val="18"/>
                <w:szCs w:val="18"/>
              </w:rPr>
            </w:pPr>
          </w:p>
        </w:tc>
        <w:tc>
          <w:tcPr>
            <w:tcW w:w="1559" w:type="dxa"/>
            <w:tcBorders>
              <w:top w:val="single" w:sz="4" w:space="0" w:color="008000"/>
              <w:bottom w:val="single" w:sz="4" w:space="0" w:color="008000"/>
            </w:tcBorders>
            <w:shd w:val="clear" w:color="auto" w:fill="auto"/>
            <w:tcMar>
              <w:top w:w="0" w:type="dxa"/>
              <w:left w:w="108" w:type="dxa"/>
              <w:bottom w:w="0" w:type="dxa"/>
              <w:right w:w="108" w:type="dxa"/>
            </w:tcMar>
            <w:vAlign w:val="center"/>
          </w:tcPr>
          <w:p w14:paraId="7FBA8EA8" w14:textId="71B44EDD" w:rsidR="00A41D0A" w:rsidRDefault="00A41D0A" w:rsidP="00DE6D25">
            <w:pPr>
              <w:widowControl/>
              <w:spacing w:line="270" w:lineRule="atLeast"/>
              <w:ind w:firstLineChars="0" w:firstLine="0"/>
              <w:jc w:val="center"/>
              <w:rPr>
                <w:rFonts w:ascii="����" w:hAnsi="����" w:cs="宋体" w:hint="eastAsia"/>
                <w:b/>
                <w:bCs/>
                <w:kern w:val="0"/>
                <w:sz w:val="18"/>
                <w:szCs w:val="18"/>
              </w:rPr>
            </w:pPr>
            <w:r>
              <w:rPr>
                <w:rFonts w:ascii="����" w:hAnsi="����" w:cs="宋体" w:hint="eastAsia"/>
                <w:b/>
                <w:bCs/>
                <w:kern w:val="0"/>
                <w:sz w:val="18"/>
                <w:szCs w:val="18"/>
              </w:rPr>
              <w:t>K</w:t>
            </w:r>
            <w:r w:rsidR="000E6BD1">
              <w:rPr>
                <w:rFonts w:ascii="����" w:hAnsi="����" w:cs="宋体" w:hint="eastAsia"/>
                <w:b/>
                <w:bCs/>
                <w:kern w:val="0"/>
                <w:sz w:val="18"/>
                <w:szCs w:val="18"/>
              </w:rPr>
              <w:t>波段</w:t>
            </w:r>
          </w:p>
        </w:tc>
        <w:tc>
          <w:tcPr>
            <w:tcW w:w="1559" w:type="dxa"/>
            <w:tcBorders>
              <w:top w:val="single" w:sz="4" w:space="0" w:color="008000"/>
              <w:bottom w:val="single" w:sz="4" w:space="0" w:color="008000"/>
            </w:tcBorders>
            <w:shd w:val="clear" w:color="auto" w:fill="auto"/>
            <w:vAlign w:val="center"/>
          </w:tcPr>
          <w:p w14:paraId="21994EAD" w14:textId="2D426B33" w:rsidR="00A41D0A" w:rsidRDefault="00A41D0A" w:rsidP="00DE6D25">
            <w:pPr>
              <w:widowControl/>
              <w:spacing w:line="270" w:lineRule="atLeast"/>
              <w:ind w:firstLineChars="0" w:firstLine="0"/>
              <w:jc w:val="center"/>
              <w:rPr>
                <w:rFonts w:ascii="����" w:hAnsi="����" w:cs="宋体" w:hint="eastAsia"/>
                <w:b/>
                <w:bCs/>
                <w:kern w:val="0"/>
                <w:sz w:val="18"/>
                <w:szCs w:val="18"/>
              </w:rPr>
            </w:pPr>
            <w:r>
              <w:rPr>
                <w:rFonts w:ascii="����" w:hAnsi="����" w:cs="宋体" w:hint="eastAsia"/>
                <w:b/>
                <w:bCs/>
                <w:kern w:val="0"/>
                <w:sz w:val="18"/>
                <w:szCs w:val="18"/>
              </w:rPr>
              <w:t>K</w:t>
            </w:r>
            <w:r>
              <w:rPr>
                <w:rFonts w:ascii="����" w:hAnsi="����" w:cs="宋体"/>
                <w:b/>
                <w:bCs/>
                <w:kern w:val="0"/>
                <w:sz w:val="18"/>
                <w:szCs w:val="18"/>
              </w:rPr>
              <w:t>a</w:t>
            </w:r>
            <w:r w:rsidR="000E6BD1">
              <w:rPr>
                <w:rFonts w:ascii="����" w:hAnsi="����" w:cs="宋体" w:hint="eastAsia"/>
                <w:b/>
                <w:bCs/>
                <w:kern w:val="0"/>
                <w:sz w:val="18"/>
                <w:szCs w:val="18"/>
              </w:rPr>
              <w:t>波段</w:t>
            </w:r>
          </w:p>
        </w:tc>
        <w:tc>
          <w:tcPr>
            <w:tcW w:w="1559" w:type="dxa"/>
            <w:tcBorders>
              <w:top w:val="single" w:sz="4" w:space="0" w:color="008000"/>
              <w:bottom w:val="single" w:sz="4" w:space="0" w:color="008000"/>
            </w:tcBorders>
            <w:vAlign w:val="center"/>
          </w:tcPr>
          <w:p w14:paraId="42A5E29E" w14:textId="68174131" w:rsidR="00A41D0A" w:rsidRPr="002A01D9" w:rsidRDefault="00A41D0A" w:rsidP="00DE6D25">
            <w:pPr>
              <w:widowControl/>
              <w:spacing w:line="270" w:lineRule="atLeast"/>
              <w:ind w:firstLineChars="0" w:firstLine="0"/>
              <w:jc w:val="center"/>
              <w:rPr>
                <w:rFonts w:ascii="����" w:hAnsi="����" w:cs="宋体" w:hint="eastAsia"/>
                <w:b/>
                <w:bCs/>
                <w:kern w:val="0"/>
                <w:sz w:val="18"/>
                <w:szCs w:val="18"/>
              </w:rPr>
            </w:pPr>
            <w:r>
              <w:rPr>
                <w:rFonts w:ascii="����" w:hAnsi="����" w:cs="宋体" w:hint="eastAsia"/>
                <w:b/>
                <w:bCs/>
                <w:kern w:val="0"/>
                <w:sz w:val="18"/>
                <w:szCs w:val="18"/>
              </w:rPr>
              <w:t>K</w:t>
            </w:r>
            <w:r w:rsidR="000E6BD1">
              <w:rPr>
                <w:rFonts w:ascii="����" w:hAnsi="����" w:cs="宋体" w:hint="eastAsia"/>
                <w:b/>
                <w:bCs/>
                <w:kern w:val="0"/>
                <w:sz w:val="18"/>
                <w:szCs w:val="18"/>
              </w:rPr>
              <w:t>波段</w:t>
            </w:r>
          </w:p>
        </w:tc>
        <w:tc>
          <w:tcPr>
            <w:tcW w:w="1502" w:type="dxa"/>
            <w:tcBorders>
              <w:top w:val="single" w:sz="4" w:space="0" w:color="008000"/>
              <w:bottom w:val="single" w:sz="4" w:space="0" w:color="008000"/>
            </w:tcBorders>
            <w:vAlign w:val="center"/>
          </w:tcPr>
          <w:p w14:paraId="116C0217" w14:textId="5F2CE172" w:rsidR="00A41D0A" w:rsidRPr="002A01D9" w:rsidRDefault="00A41D0A" w:rsidP="00DE6D25">
            <w:pPr>
              <w:widowControl/>
              <w:spacing w:line="270" w:lineRule="atLeast"/>
              <w:ind w:firstLineChars="0" w:firstLine="0"/>
              <w:jc w:val="center"/>
              <w:rPr>
                <w:rFonts w:ascii="����" w:hAnsi="����" w:cs="宋体" w:hint="eastAsia"/>
                <w:b/>
                <w:bCs/>
                <w:kern w:val="0"/>
                <w:sz w:val="18"/>
                <w:szCs w:val="18"/>
              </w:rPr>
            </w:pPr>
            <w:r>
              <w:rPr>
                <w:rFonts w:ascii="����" w:hAnsi="����" w:cs="宋体" w:hint="eastAsia"/>
                <w:b/>
                <w:bCs/>
                <w:kern w:val="0"/>
                <w:sz w:val="18"/>
                <w:szCs w:val="18"/>
              </w:rPr>
              <w:t>K</w:t>
            </w:r>
            <w:r>
              <w:rPr>
                <w:rFonts w:ascii="����" w:hAnsi="����" w:cs="宋体"/>
                <w:b/>
                <w:bCs/>
                <w:kern w:val="0"/>
                <w:sz w:val="18"/>
                <w:szCs w:val="18"/>
              </w:rPr>
              <w:t>a</w:t>
            </w:r>
            <w:r w:rsidR="000E6BD1">
              <w:rPr>
                <w:rFonts w:ascii="����" w:hAnsi="����" w:cs="宋体" w:hint="eastAsia"/>
                <w:b/>
                <w:bCs/>
                <w:kern w:val="0"/>
                <w:sz w:val="18"/>
                <w:szCs w:val="18"/>
              </w:rPr>
              <w:t>波段</w:t>
            </w:r>
          </w:p>
        </w:tc>
      </w:tr>
      <w:tr w:rsidR="00883778" w:rsidRPr="002A01D9" w14:paraId="45548DD8" w14:textId="77777777" w:rsidTr="008D7BA9">
        <w:trPr>
          <w:jc w:val="center"/>
        </w:trPr>
        <w:tc>
          <w:tcPr>
            <w:tcW w:w="1560" w:type="dxa"/>
            <w:vMerge w:val="restart"/>
            <w:tcBorders>
              <w:top w:val="single" w:sz="4" w:space="0" w:color="008000"/>
            </w:tcBorders>
            <w:vAlign w:val="center"/>
          </w:tcPr>
          <w:p w14:paraId="52A726E4" w14:textId="5BB6A6F9" w:rsidR="00DE6D25" w:rsidRDefault="00DE6D25" w:rsidP="00DE6D25">
            <w:pPr>
              <w:widowControl/>
              <w:spacing w:line="270" w:lineRule="atLeast"/>
              <w:ind w:firstLineChars="0" w:firstLine="0"/>
              <w:jc w:val="center"/>
              <w:rPr>
                <w:rFonts w:ascii="����" w:hAnsi="����" w:cs="宋体" w:hint="eastAsia"/>
                <w:kern w:val="0"/>
                <w:sz w:val="18"/>
                <w:szCs w:val="18"/>
              </w:rPr>
            </w:pPr>
            <w:r>
              <w:rPr>
                <w:rFonts w:ascii="����" w:hAnsi="����" w:cs="宋体" w:hint="eastAsia"/>
                <w:kern w:val="0"/>
                <w:sz w:val="18"/>
                <w:szCs w:val="18"/>
              </w:rPr>
              <w:t>噪声方差</w:t>
            </w:r>
            <w:r w:rsidR="00995856">
              <w:rPr>
                <w:rFonts w:ascii="����" w:hAnsi="����" w:cs="宋体" w:hint="eastAsia"/>
                <w:kern w:val="0"/>
                <w:sz w:val="18"/>
                <w:szCs w:val="18"/>
              </w:rPr>
              <w:t>(</w:t>
            </w:r>
            <m:oMath>
              <m:sSup>
                <m:sSupPr>
                  <m:ctrlPr>
                    <w:rPr>
                      <w:rFonts w:ascii="Cambria Math" w:hAnsi="Cambria Math" w:cs="宋体"/>
                      <w:i/>
                      <w:kern w:val="0"/>
                      <w:sz w:val="18"/>
                      <w:szCs w:val="18"/>
                    </w:rPr>
                  </m:ctrlPr>
                </m:sSupPr>
                <m:e>
                  <m:r>
                    <w:rPr>
                      <w:rFonts w:ascii="Cambria Math" w:hAnsi="Cambria Math" w:cs="宋体"/>
                      <w:kern w:val="0"/>
                      <w:sz w:val="18"/>
                      <w:szCs w:val="18"/>
                    </w:rPr>
                    <m:t>m</m:t>
                  </m:r>
                </m:e>
                <m:sup>
                  <m:r>
                    <w:rPr>
                      <w:rFonts w:ascii="Cambria Math" w:hAnsi="Cambria Math" w:cs="宋体"/>
                      <w:kern w:val="0"/>
                      <w:sz w:val="18"/>
                      <w:szCs w:val="18"/>
                    </w:rPr>
                    <m:t>2</m:t>
                  </m:r>
                </m:sup>
              </m:sSup>
            </m:oMath>
            <w:r w:rsidR="00995856">
              <w:rPr>
                <w:rFonts w:ascii="����" w:hAnsi="����" w:cs="宋体"/>
                <w:kern w:val="0"/>
                <w:sz w:val="18"/>
                <w:szCs w:val="18"/>
              </w:rPr>
              <w:t>)</w:t>
            </w:r>
          </w:p>
        </w:tc>
        <w:tc>
          <w:tcPr>
            <w:tcW w:w="567" w:type="dxa"/>
            <w:tcBorders>
              <w:top w:val="single" w:sz="4" w:space="0" w:color="008000"/>
            </w:tcBorders>
            <w:vAlign w:val="center"/>
          </w:tcPr>
          <w:p w14:paraId="2B4D1518" w14:textId="75AC8A11" w:rsidR="00DE6D25" w:rsidRPr="00A41D0A" w:rsidRDefault="00DE6D25" w:rsidP="00DE6D25">
            <w:pPr>
              <w:widowControl/>
              <w:spacing w:line="270" w:lineRule="atLeast"/>
              <w:ind w:firstLineChars="0" w:firstLine="0"/>
              <w:jc w:val="center"/>
              <w:rPr>
                <w:rFonts w:ascii="����" w:hAnsi="����" w:cs="宋体" w:hint="eastAsia"/>
                <w:kern w:val="0"/>
                <w:sz w:val="18"/>
                <w:szCs w:val="18"/>
              </w:rPr>
            </w:pPr>
            <w:r w:rsidRPr="00A41D0A">
              <w:rPr>
                <w:rFonts w:ascii="����" w:hAnsi="����" w:cs="宋体" w:hint="eastAsia"/>
                <w:kern w:val="0"/>
                <w:sz w:val="18"/>
                <w:szCs w:val="18"/>
              </w:rPr>
              <w:t>光照</w:t>
            </w:r>
          </w:p>
        </w:tc>
        <w:tc>
          <w:tcPr>
            <w:tcW w:w="1559" w:type="dxa"/>
            <w:tcBorders>
              <w:top w:val="single" w:sz="4" w:space="0" w:color="008000"/>
            </w:tcBorders>
            <w:shd w:val="clear" w:color="auto" w:fill="auto"/>
            <w:tcMar>
              <w:top w:w="0" w:type="dxa"/>
              <w:left w:w="108" w:type="dxa"/>
              <w:bottom w:w="0" w:type="dxa"/>
              <w:right w:w="108" w:type="dxa"/>
            </w:tcMar>
            <w:vAlign w:val="center"/>
          </w:tcPr>
          <w:p w14:paraId="35DBEE14" w14:textId="29801A50" w:rsidR="00DE6D25" w:rsidRPr="00A41D0A" w:rsidRDefault="00A1458A" w:rsidP="00DE6D25">
            <w:pPr>
              <w:widowControl/>
              <w:spacing w:line="270" w:lineRule="atLeast"/>
              <w:ind w:firstLineChars="0" w:firstLine="0"/>
              <w:jc w:val="center"/>
              <w:rPr>
                <w:rFonts w:ascii="����" w:hAnsi="����" w:cs="宋体" w:hint="eastAsia"/>
                <w:kern w:val="0"/>
                <w:sz w:val="18"/>
                <w:szCs w:val="18"/>
              </w:rPr>
            </w:pPr>
            <w:r>
              <w:rPr>
                <w:rFonts w:ascii="����" w:hAnsi="����" w:cs="宋体"/>
                <w:kern w:val="0"/>
                <w:sz w:val="18"/>
                <w:szCs w:val="18"/>
              </w:rPr>
              <w:t>1.249</w:t>
            </w:r>
            <w:r w:rsidR="00DE6D25" w:rsidRPr="00DE6D25">
              <w:rPr>
                <w:rFonts w:ascii="����" w:hAnsi="����" w:cs="宋体"/>
                <w:kern w:val="0"/>
                <w:sz w:val="18"/>
                <w:szCs w:val="18"/>
              </w:rPr>
              <w:t>e-1</w:t>
            </w:r>
            <w:r>
              <w:rPr>
                <w:rFonts w:ascii="����" w:hAnsi="����" w:cs="宋体"/>
                <w:kern w:val="0"/>
                <w:sz w:val="18"/>
                <w:szCs w:val="18"/>
              </w:rPr>
              <w:t>1</w:t>
            </w:r>
          </w:p>
        </w:tc>
        <w:tc>
          <w:tcPr>
            <w:tcW w:w="1559" w:type="dxa"/>
            <w:tcBorders>
              <w:top w:val="single" w:sz="4" w:space="0" w:color="008000"/>
            </w:tcBorders>
            <w:shd w:val="clear" w:color="auto" w:fill="auto"/>
            <w:vAlign w:val="center"/>
          </w:tcPr>
          <w:p w14:paraId="094E0124" w14:textId="4C341ED5" w:rsidR="00DE6D25" w:rsidRPr="00A41D0A" w:rsidRDefault="00123E90" w:rsidP="00DE6D25">
            <w:pPr>
              <w:widowControl/>
              <w:spacing w:line="270" w:lineRule="atLeast"/>
              <w:ind w:firstLineChars="0" w:firstLine="0"/>
              <w:jc w:val="center"/>
              <w:rPr>
                <w:rFonts w:ascii="����" w:hAnsi="����" w:cs="宋体" w:hint="eastAsia"/>
                <w:kern w:val="0"/>
                <w:sz w:val="18"/>
                <w:szCs w:val="18"/>
              </w:rPr>
            </w:pPr>
            <w:r>
              <w:rPr>
                <w:rFonts w:ascii="����" w:hAnsi="����" w:cs="宋体"/>
                <w:kern w:val="0"/>
                <w:sz w:val="18"/>
                <w:szCs w:val="18"/>
              </w:rPr>
              <w:t>4.076</w:t>
            </w:r>
            <w:r w:rsidR="00DE6D25" w:rsidRPr="00DE6D25">
              <w:rPr>
                <w:rFonts w:ascii="����" w:hAnsi="����" w:cs="宋体"/>
                <w:kern w:val="0"/>
                <w:sz w:val="18"/>
                <w:szCs w:val="18"/>
              </w:rPr>
              <w:t>e-1</w:t>
            </w:r>
            <w:r>
              <w:rPr>
                <w:rFonts w:ascii="����" w:hAnsi="����" w:cs="宋体"/>
                <w:kern w:val="0"/>
                <w:sz w:val="18"/>
                <w:szCs w:val="18"/>
              </w:rPr>
              <w:t>2</w:t>
            </w:r>
          </w:p>
        </w:tc>
        <w:tc>
          <w:tcPr>
            <w:tcW w:w="1559" w:type="dxa"/>
            <w:tcBorders>
              <w:top w:val="single" w:sz="4" w:space="0" w:color="008000"/>
            </w:tcBorders>
            <w:vAlign w:val="center"/>
          </w:tcPr>
          <w:p w14:paraId="7587EC8D" w14:textId="3746FE9D" w:rsidR="00DE6D25" w:rsidRPr="00A41D0A" w:rsidRDefault="00F11B21" w:rsidP="00DE6D25">
            <w:pPr>
              <w:widowControl/>
              <w:spacing w:line="270" w:lineRule="atLeast"/>
              <w:ind w:firstLineChars="0" w:firstLine="0"/>
              <w:jc w:val="center"/>
              <w:rPr>
                <w:rFonts w:ascii="����" w:hAnsi="����" w:cs="宋体" w:hint="eastAsia"/>
                <w:kern w:val="0"/>
                <w:sz w:val="18"/>
                <w:szCs w:val="18"/>
              </w:rPr>
            </w:pPr>
            <w:r>
              <w:rPr>
                <w:rFonts w:ascii="����" w:hAnsi="����" w:cs="宋体"/>
                <w:kern w:val="0"/>
                <w:sz w:val="18"/>
                <w:szCs w:val="18"/>
              </w:rPr>
              <w:t>7.380</w:t>
            </w:r>
            <w:r w:rsidR="00DE6D25" w:rsidRPr="00DE6D25">
              <w:rPr>
                <w:rFonts w:ascii="����" w:hAnsi="����" w:cs="宋体"/>
                <w:kern w:val="0"/>
                <w:sz w:val="18"/>
                <w:szCs w:val="18"/>
              </w:rPr>
              <w:t>e-1</w:t>
            </w:r>
            <w:r>
              <w:rPr>
                <w:rFonts w:ascii="����" w:hAnsi="����" w:cs="宋体"/>
                <w:kern w:val="0"/>
                <w:sz w:val="18"/>
                <w:szCs w:val="18"/>
              </w:rPr>
              <w:t>2</w:t>
            </w:r>
          </w:p>
        </w:tc>
        <w:tc>
          <w:tcPr>
            <w:tcW w:w="1502" w:type="dxa"/>
            <w:tcBorders>
              <w:top w:val="single" w:sz="4" w:space="0" w:color="008000"/>
            </w:tcBorders>
            <w:vAlign w:val="center"/>
          </w:tcPr>
          <w:p w14:paraId="108E7CC0" w14:textId="3E3DB4DE" w:rsidR="00DE6D25" w:rsidRPr="00A41D0A" w:rsidRDefault="00F11B21" w:rsidP="00DE6D25">
            <w:pPr>
              <w:widowControl/>
              <w:spacing w:line="270" w:lineRule="atLeast"/>
              <w:ind w:firstLineChars="0" w:firstLine="0"/>
              <w:jc w:val="center"/>
              <w:rPr>
                <w:rFonts w:ascii="����" w:hAnsi="����" w:cs="宋体" w:hint="eastAsia"/>
                <w:kern w:val="0"/>
                <w:sz w:val="18"/>
                <w:szCs w:val="18"/>
              </w:rPr>
            </w:pPr>
            <w:r>
              <w:rPr>
                <w:rFonts w:ascii="����" w:hAnsi="����" w:cs="宋体"/>
                <w:kern w:val="0"/>
                <w:sz w:val="18"/>
                <w:szCs w:val="18"/>
              </w:rPr>
              <w:t>2.887</w:t>
            </w:r>
            <w:r w:rsidR="00F37CAF" w:rsidRPr="00883778">
              <w:rPr>
                <w:rFonts w:ascii="����" w:hAnsi="����" w:cs="宋体"/>
                <w:kern w:val="0"/>
                <w:sz w:val="18"/>
                <w:szCs w:val="18"/>
              </w:rPr>
              <w:t>e-1</w:t>
            </w:r>
            <w:r>
              <w:rPr>
                <w:rFonts w:ascii="����" w:hAnsi="����" w:cs="宋体"/>
                <w:kern w:val="0"/>
                <w:sz w:val="18"/>
                <w:szCs w:val="18"/>
              </w:rPr>
              <w:t>2</w:t>
            </w:r>
          </w:p>
        </w:tc>
      </w:tr>
      <w:tr w:rsidR="00883778" w:rsidRPr="002A01D9" w14:paraId="3AFF2D0D" w14:textId="77777777" w:rsidTr="00883778">
        <w:trPr>
          <w:jc w:val="center"/>
        </w:trPr>
        <w:tc>
          <w:tcPr>
            <w:tcW w:w="1560" w:type="dxa"/>
            <w:vMerge/>
            <w:vAlign w:val="center"/>
          </w:tcPr>
          <w:p w14:paraId="1C573935" w14:textId="77777777" w:rsidR="00DE6D25" w:rsidRDefault="00DE6D25" w:rsidP="00DE6D25">
            <w:pPr>
              <w:widowControl/>
              <w:spacing w:line="270" w:lineRule="atLeast"/>
              <w:ind w:firstLineChars="0" w:firstLine="0"/>
              <w:jc w:val="center"/>
              <w:rPr>
                <w:rFonts w:ascii="����" w:hAnsi="����" w:cs="宋体" w:hint="eastAsia"/>
                <w:kern w:val="0"/>
                <w:sz w:val="18"/>
                <w:szCs w:val="18"/>
              </w:rPr>
            </w:pPr>
          </w:p>
        </w:tc>
        <w:tc>
          <w:tcPr>
            <w:tcW w:w="567" w:type="dxa"/>
            <w:vAlign w:val="center"/>
          </w:tcPr>
          <w:p w14:paraId="70457234" w14:textId="0C38B847" w:rsidR="00DE6D25" w:rsidRPr="00A41D0A" w:rsidRDefault="00DE6D25" w:rsidP="00DE6D25">
            <w:pPr>
              <w:widowControl/>
              <w:spacing w:line="270" w:lineRule="atLeast"/>
              <w:ind w:firstLineChars="0" w:firstLine="0"/>
              <w:jc w:val="center"/>
              <w:rPr>
                <w:rFonts w:ascii="����" w:hAnsi="����" w:cs="宋体" w:hint="eastAsia"/>
                <w:kern w:val="0"/>
                <w:sz w:val="18"/>
                <w:szCs w:val="18"/>
              </w:rPr>
            </w:pPr>
            <w:r w:rsidRPr="00A41D0A">
              <w:rPr>
                <w:rFonts w:ascii="����" w:hAnsi="����" w:cs="宋体" w:hint="eastAsia"/>
                <w:kern w:val="0"/>
                <w:sz w:val="18"/>
                <w:szCs w:val="18"/>
              </w:rPr>
              <w:t>阴影</w:t>
            </w:r>
          </w:p>
        </w:tc>
        <w:tc>
          <w:tcPr>
            <w:tcW w:w="1559" w:type="dxa"/>
            <w:shd w:val="clear" w:color="auto" w:fill="auto"/>
            <w:tcMar>
              <w:top w:w="0" w:type="dxa"/>
              <w:left w:w="108" w:type="dxa"/>
              <w:bottom w:w="0" w:type="dxa"/>
              <w:right w:w="108" w:type="dxa"/>
            </w:tcMar>
            <w:vAlign w:val="center"/>
          </w:tcPr>
          <w:p w14:paraId="2E98A90A" w14:textId="7F57EBAE" w:rsidR="00DE6D25" w:rsidRPr="00A41D0A" w:rsidRDefault="00A1458A" w:rsidP="00DE6D25">
            <w:pPr>
              <w:widowControl/>
              <w:spacing w:line="270" w:lineRule="atLeast"/>
              <w:ind w:firstLineChars="0" w:firstLine="0"/>
              <w:jc w:val="center"/>
              <w:rPr>
                <w:rFonts w:ascii="����" w:hAnsi="����" w:cs="宋体" w:hint="eastAsia"/>
                <w:kern w:val="0"/>
                <w:sz w:val="18"/>
                <w:szCs w:val="18"/>
              </w:rPr>
            </w:pPr>
            <w:r>
              <w:rPr>
                <w:rFonts w:ascii="����" w:hAnsi="����" w:cs="宋体"/>
                <w:kern w:val="0"/>
                <w:sz w:val="18"/>
                <w:szCs w:val="18"/>
              </w:rPr>
              <w:t>7.496</w:t>
            </w:r>
            <w:r w:rsidR="00DE6D25" w:rsidRPr="00DE6D25">
              <w:rPr>
                <w:rFonts w:ascii="����" w:hAnsi="����" w:cs="宋体"/>
                <w:kern w:val="0"/>
                <w:sz w:val="18"/>
                <w:szCs w:val="18"/>
              </w:rPr>
              <w:t>e-13</w:t>
            </w:r>
          </w:p>
        </w:tc>
        <w:tc>
          <w:tcPr>
            <w:tcW w:w="1559" w:type="dxa"/>
            <w:shd w:val="clear" w:color="auto" w:fill="auto"/>
            <w:vAlign w:val="center"/>
          </w:tcPr>
          <w:p w14:paraId="57D264DE" w14:textId="7ABDEC20" w:rsidR="00DE6D25" w:rsidRPr="00A41D0A" w:rsidRDefault="00123E90" w:rsidP="00DE6D25">
            <w:pPr>
              <w:widowControl/>
              <w:spacing w:line="270" w:lineRule="atLeast"/>
              <w:ind w:firstLineChars="0" w:firstLine="0"/>
              <w:jc w:val="center"/>
              <w:rPr>
                <w:rFonts w:ascii="����" w:hAnsi="����" w:cs="宋体" w:hint="eastAsia"/>
                <w:kern w:val="0"/>
                <w:sz w:val="18"/>
                <w:szCs w:val="18"/>
              </w:rPr>
            </w:pPr>
            <w:r>
              <w:rPr>
                <w:rFonts w:ascii="����" w:hAnsi="����" w:cs="宋体"/>
                <w:kern w:val="0"/>
                <w:sz w:val="18"/>
                <w:szCs w:val="18"/>
              </w:rPr>
              <w:t>3.</w:t>
            </w:r>
            <w:r>
              <w:rPr>
                <w:rFonts w:ascii="����" w:hAnsi="����" w:cs="宋体" w:hint="eastAsia"/>
                <w:kern w:val="0"/>
                <w:sz w:val="18"/>
                <w:szCs w:val="18"/>
              </w:rPr>
              <w:t>9</w:t>
            </w:r>
            <w:r>
              <w:rPr>
                <w:rFonts w:ascii="����" w:hAnsi="����" w:cs="宋体"/>
                <w:kern w:val="0"/>
                <w:sz w:val="18"/>
                <w:szCs w:val="18"/>
              </w:rPr>
              <w:t>36</w:t>
            </w:r>
            <w:r w:rsidR="00DE6D25" w:rsidRPr="00DE6D25">
              <w:rPr>
                <w:rFonts w:ascii="����" w:hAnsi="����" w:cs="宋体"/>
                <w:kern w:val="0"/>
                <w:sz w:val="18"/>
                <w:szCs w:val="18"/>
              </w:rPr>
              <w:t>e-13</w:t>
            </w:r>
          </w:p>
        </w:tc>
        <w:tc>
          <w:tcPr>
            <w:tcW w:w="1559" w:type="dxa"/>
            <w:vAlign w:val="center"/>
          </w:tcPr>
          <w:p w14:paraId="7E36C6CE" w14:textId="13A77976" w:rsidR="00DE6D25" w:rsidRPr="00A41D0A" w:rsidRDefault="00F11B21" w:rsidP="00DE6D25">
            <w:pPr>
              <w:widowControl/>
              <w:spacing w:line="270" w:lineRule="atLeast"/>
              <w:ind w:firstLineChars="0" w:firstLine="0"/>
              <w:jc w:val="center"/>
              <w:rPr>
                <w:rFonts w:ascii="����" w:hAnsi="����" w:cs="宋体" w:hint="eastAsia"/>
                <w:kern w:val="0"/>
                <w:sz w:val="18"/>
                <w:szCs w:val="18"/>
              </w:rPr>
            </w:pPr>
            <w:r>
              <w:rPr>
                <w:rFonts w:ascii="����" w:hAnsi="����" w:cs="宋体"/>
                <w:kern w:val="0"/>
                <w:sz w:val="18"/>
                <w:szCs w:val="18"/>
              </w:rPr>
              <w:t>6.323</w:t>
            </w:r>
            <w:r w:rsidR="00883778" w:rsidRPr="00883778">
              <w:rPr>
                <w:rFonts w:ascii="����" w:hAnsi="����" w:cs="宋体"/>
                <w:kern w:val="0"/>
                <w:sz w:val="18"/>
                <w:szCs w:val="18"/>
              </w:rPr>
              <w:t>e-1</w:t>
            </w:r>
            <w:r>
              <w:rPr>
                <w:rFonts w:ascii="����" w:hAnsi="����" w:cs="宋体"/>
                <w:kern w:val="0"/>
                <w:sz w:val="18"/>
                <w:szCs w:val="18"/>
              </w:rPr>
              <w:t>3</w:t>
            </w:r>
          </w:p>
        </w:tc>
        <w:tc>
          <w:tcPr>
            <w:tcW w:w="1502" w:type="dxa"/>
            <w:vAlign w:val="center"/>
          </w:tcPr>
          <w:p w14:paraId="3D748AD7" w14:textId="1383E885" w:rsidR="00DE6D25" w:rsidRPr="00A41D0A" w:rsidRDefault="00F11B21" w:rsidP="00DE6D25">
            <w:pPr>
              <w:widowControl/>
              <w:spacing w:line="270" w:lineRule="atLeast"/>
              <w:ind w:firstLineChars="0" w:firstLine="0"/>
              <w:jc w:val="center"/>
              <w:rPr>
                <w:rFonts w:ascii="����" w:hAnsi="����" w:cs="宋体" w:hint="eastAsia"/>
                <w:kern w:val="0"/>
                <w:sz w:val="18"/>
                <w:szCs w:val="18"/>
              </w:rPr>
            </w:pPr>
            <w:r>
              <w:rPr>
                <w:rFonts w:ascii="����" w:hAnsi="����" w:cs="宋体"/>
                <w:kern w:val="0"/>
                <w:sz w:val="18"/>
                <w:szCs w:val="18"/>
              </w:rPr>
              <w:t>2.398</w:t>
            </w:r>
            <w:r w:rsidR="00F37CAF" w:rsidRPr="00883778">
              <w:rPr>
                <w:rFonts w:ascii="����" w:hAnsi="����" w:cs="宋体"/>
                <w:kern w:val="0"/>
                <w:sz w:val="18"/>
                <w:szCs w:val="18"/>
              </w:rPr>
              <w:t>e-13</w:t>
            </w:r>
          </w:p>
        </w:tc>
      </w:tr>
      <w:tr w:rsidR="00883778" w:rsidRPr="002A01D9" w14:paraId="56C77CAC" w14:textId="77777777" w:rsidTr="00883778">
        <w:trPr>
          <w:jc w:val="center"/>
        </w:trPr>
        <w:tc>
          <w:tcPr>
            <w:tcW w:w="1560" w:type="dxa"/>
            <w:vMerge w:val="restart"/>
            <w:vAlign w:val="center"/>
          </w:tcPr>
          <w:p w14:paraId="336AF4BD" w14:textId="1CC0EDE7" w:rsidR="00DE6D25" w:rsidRDefault="00DE6D25" w:rsidP="00DE6D25">
            <w:pPr>
              <w:widowControl/>
              <w:spacing w:line="270" w:lineRule="atLeast"/>
              <w:ind w:firstLineChars="0" w:firstLine="0"/>
              <w:jc w:val="center"/>
              <w:rPr>
                <w:rFonts w:ascii="����" w:hAnsi="����" w:cs="宋体" w:hint="eastAsia"/>
                <w:kern w:val="0"/>
                <w:sz w:val="18"/>
                <w:szCs w:val="18"/>
              </w:rPr>
            </w:pPr>
            <w:r>
              <w:rPr>
                <w:rFonts w:ascii="����" w:hAnsi="����" w:cs="宋体" w:hint="eastAsia"/>
                <w:kern w:val="0"/>
                <w:sz w:val="18"/>
                <w:szCs w:val="18"/>
              </w:rPr>
              <w:t>噪声功率</w:t>
            </w:r>
            <w:r w:rsidR="00995856">
              <w:rPr>
                <w:rFonts w:ascii="����" w:hAnsi="����" w:cs="宋体" w:hint="eastAsia"/>
                <w:kern w:val="0"/>
                <w:sz w:val="18"/>
                <w:szCs w:val="18"/>
              </w:rPr>
              <w:t>(</w:t>
            </w:r>
            <m:oMath>
              <m:sSup>
                <m:sSupPr>
                  <m:ctrlPr>
                    <w:rPr>
                      <w:rFonts w:ascii="Cambria Math" w:hAnsi="Cambria Math" w:cs="宋体"/>
                      <w:i/>
                      <w:kern w:val="0"/>
                      <w:sz w:val="18"/>
                      <w:szCs w:val="18"/>
                    </w:rPr>
                  </m:ctrlPr>
                </m:sSupPr>
                <m:e>
                  <m:r>
                    <w:rPr>
                      <w:rFonts w:ascii="Cambria Math" w:hAnsi="Cambria Math" w:cs="宋体"/>
                      <w:kern w:val="0"/>
                      <w:sz w:val="18"/>
                      <w:szCs w:val="18"/>
                    </w:rPr>
                    <m:t>m</m:t>
                  </m:r>
                </m:e>
                <m:sup>
                  <m:r>
                    <w:rPr>
                      <w:rFonts w:ascii="Cambria Math" w:hAnsi="Cambria Math" w:cs="宋体"/>
                      <w:kern w:val="0"/>
                      <w:sz w:val="18"/>
                      <w:szCs w:val="18"/>
                    </w:rPr>
                    <m:t>2</m:t>
                  </m:r>
                </m:sup>
              </m:sSup>
            </m:oMath>
            <w:r w:rsidR="00995856">
              <w:rPr>
                <w:rFonts w:ascii="����" w:hAnsi="����" w:cs="宋体"/>
                <w:kern w:val="0"/>
                <w:sz w:val="18"/>
                <w:szCs w:val="18"/>
              </w:rPr>
              <w:t>)</w:t>
            </w:r>
          </w:p>
        </w:tc>
        <w:tc>
          <w:tcPr>
            <w:tcW w:w="567" w:type="dxa"/>
            <w:vAlign w:val="center"/>
          </w:tcPr>
          <w:p w14:paraId="7CC7C10F" w14:textId="7702461E" w:rsidR="00DE6D25" w:rsidRPr="00A41D0A" w:rsidRDefault="00DE6D25" w:rsidP="00DE6D25">
            <w:pPr>
              <w:widowControl/>
              <w:spacing w:line="270" w:lineRule="atLeast"/>
              <w:ind w:firstLineChars="0" w:firstLine="0"/>
              <w:jc w:val="center"/>
              <w:rPr>
                <w:rFonts w:ascii="����" w:hAnsi="����" w:cs="宋体" w:hint="eastAsia"/>
                <w:kern w:val="0"/>
                <w:sz w:val="18"/>
                <w:szCs w:val="18"/>
              </w:rPr>
            </w:pPr>
            <w:r w:rsidRPr="00A41D0A">
              <w:rPr>
                <w:rFonts w:ascii="����" w:hAnsi="����" w:cs="宋体" w:hint="eastAsia"/>
                <w:kern w:val="0"/>
                <w:sz w:val="18"/>
                <w:szCs w:val="18"/>
              </w:rPr>
              <w:t>光照</w:t>
            </w:r>
          </w:p>
        </w:tc>
        <w:tc>
          <w:tcPr>
            <w:tcW w:w="1559" w:type="dxa"/>
            <w:shd w:val="clear" w:color="auto" w:fill="auto"/>
            <w:tcMar>
              <w:top w:w="0" w:type="dxa"/>
              <w:left w:w="108" w:type="dxa"/>
              <w:bottom w:w="0" w:type="dxa"/>
              <w:right w:w="108" w:type="dxa"/>
            </w:tcMar>
            <w:vAlign w:val="center"/>
          </w:tcPr>
          <w:p w14:paraId="20E6B2B5" w14:textId="7072FE80" w:rsidR="00DE6D25" w:rsidRPr="00A41D0A" w:rsidRDefault="00A1458A" w:rsidP="00DE6D25">
            <w:pPr>
              <w:widowControl/>
              <w:spacing w:line="270" w:lineRule="atLeast"/>
              <w:ind w:firstLineChars="0" w:firstLine="0"/>
              <w:jc w:val="center"/>
              <w:rPr>
                <w:rFonts w:ascii="����" w:hAnsi="����" w:cs="宋体" w:hint="eastAsia"/>
                <w:kern w:val="0"/>
                <w:sz w:val="18"/>
                <w:szCs w:val="18"/>
              </w:rPr>
            </w:pPr>
            <w:r>
              <w:rPr>
                <w:rFonts w:ascii="����" w:hAnsi="����" w:cs="宋体"/>
                <w:kern w:val="0"/>
                <w:sz w:val="18"/>
                <w:szCs w:val="18"/>
              </w:rPr>
              <w:t>1.766</w:t>
            </w:r>
            <w:r w:rsidR="00DE6D25">
              <w:rPr>
                <w:rFonts w:ascii="����" w:hAnsi="����" w:cs="宋体" w:hint="eastAsia"/>
                <w:kern w:val="0"/>
                <w:sz w:val="18"/>
                <w:szCs w:val="18"/>
              </w:rPr>
              <w:t>e</w:t>
            </w:r>
            <w:r w:rsidR="00DE6D25" w:rsidRPr="00DE6D25">
              <w:rPr>
                <w:rFonts w:ascii="����" w:hAnsi="����" w:cs="宋体"/>
                <w:kern w:val="0"/>
                <w:sz w:val="18"/>
                <w:szCs w:val="18"/>
              </w:rPr>
              <w:t>-0</w:t>
            </w:r>
            <w:r>
              <w:rPr>
                <w:rFonts w:ascii="����" w:hAnsi="����" w:cs="宋体"/>
                <w:kern w:val="0"/>
                <w:sz w:val="18"/>
                <w:szCs w:val="18"/>
              </w:rPr>
              <w:t>6</w:t>
            </w:r>
          </w:p>
        </w:tc>
        <w:tc>
          <w:tcPr>
            <w:tcW w:w="1559" w:type="dxa"/>
            <w:shd w:val="clear" w:color="auto" w:fill="auto"/>
            <w:vAlign w:val="center"/>
          </w:tcPr>
          <w:p w14:paraId="6A70287B" w14:textId="03D8A02D" w:rsidR="00DE6D25" w:rsidRPr="00A41D0A" w:rsidRDefault="00A1458A" w:rsidP="00DE6D25">
            <w:pPr>
              <w:widowControl/>
              <w:spacing w:line="270" w:lineRule="atLeast"/>
              <w:ind w:firstLineChars="0" w:firstLine="0"/>
              <w:jc w:val="center"/>
              <w:rPr>
                <w:rFonts w:ascii="����" w:hAnsi="����" w:cs="宋体" w:hint="eastAsia"/>
                <w:kern w:val="0"/>
                <w:sz w:val="18"/>
                <w:szCs w:val="18"/>
              </w:rPr>
            </w:pPr>
            <w:r>
              <w:rPr>
                <w:rFonts w:ascii="����" w:hAnsi="����" w:cs="宋体"/>
                <w:kern w:val="0"/>
                <w:sz w:val="18"/>
                <w:szCs w:val="18"/>
              </w:rPr>
              <w:t>1.073</w:t>
            </w:r>
            <w:r w:rsidR="00DE6D25" w:rsidRPr="00DE6D25">
              <w:rPr>
                <w:rFonts w:ascii="����" w:hAnsi="����" w:cs="宋体"/>
                <w:kern w:val="0"/>
                <w:sz w:val="18"/>
                <w:szCs w:val="18"/>
              </w:rPr>
              <w:t>e-0</w:t>
            </w:r>
            <w:r>
              <w:rPr>
                <w:rFonts w:ascii="����" w:hAnsi="����" w:cs="宋体"/>
                <w:kern w:val="0"/>
                <w:sz w:val="18"/>
                <w:szCs w:val="18"/>
              </w:rPr>
              <w:t>6</w:t>
            </w:r>
          </w:p>
        </w:tc>
        <w:tc>
          <w:tcPr>
            <w:tcW w:w="1559" w:type="dxa"/>
            <w:vAlign w:val="center"/>
          </w:tcPr>
          <w:p w14:paraId="5D4130FE" w14:textId="5C6E0B51" w:rsidR="00DE6D25" w:rsidRPr="00A41D0A" w:rsidRDefault="00F11B21" w:rsidP="00DE6D25">
            <w:pPr>
              <w:widowControl/>
              <w:spacing w:line="270" w:lineRule="atLeast"/>
              <w:ind w:firstLineChars="0" w:firstLine="0"/>
              <w:jc w:val="center"/>
              <w:rPr>
                <w:rFonts w:ascii="����" w:hAnsi="����" w:cs="宋体" w:hint="eastAsia"/>
                <w:kern w:val="0"/>
                <w:sz w:val="18"/>
                <w:szCs w:val="18"/>
              </w:rPr>
            </w:pPr>
            <w:r>
              <w:rPr>
                <w:rFonts w:ascii="����" w:hAnsi="����" w:cs="宋体"/>
                <w:kern w:val="0"/>
                <w:sz w:val="18"/>
                <w:szCs w:val="18"/>
              </w:rPr>
              <w:t>1.564</w:t>
            </w:r>
            <w:r w:rsidR="00883778" w:rsidRPr="00883778">
              <w:rPr>
                <w:rFonts w:ascii="����" w:hAnsi="����" w:cs="宋体"/>
                <w:kern w:val="0"/>
                <w:sz w:val="18"/>
                <w:szCs w:val="18"/>
              </w:rPr>
              <w:t>e-0</w:t>
            </w:r>
            <w:r>
              <w:rPr>
                <w:rFonts w:ascii="����" w:hAnsi="����" w:cs="宋体"/>
                <w:kern w:val="0"/>
                <w:sz w:val="18"/>
                <w:szCs w:val="18"/>
              </w:rPr>
              <w:t>6</w:t>
            </w:r>
          </w:p>
        </w:tc>
        <w:tc>
          <w:tcPr>
            <w:tcW w:w="1502" w:type="dxa"/>
            <w:vAlign w:val="center"/>
          </w:tcPr>
          <w:p w14:paraId="6BCDF1F0" w14:textId="3AD8C487" w:rsidR="00DE6D25" w:rsidRPr="00A41D0A" w:rsidRDefault="00F11B21" w:rsidP="00DE6D25">
            <w:pPr>
              <w:widowControl/>
              <w:spacing w:line="270" w:lineRule="atLeast"/>
              <w:ind w:firstLineChars="0" w:firstLine="0"/>
              <w:jc w:val="center"/>
              <w:rPr>
                <w:rFonts w:ascii="����" w:hAnsi="����" w:cs="宋体" w:hint="eastAsia"/>
                <w:kern w:val="0"/>
                <w:sz w:val="18"/>
                <w:szCs w:val="18"/>
              </w:rPr>
            </w:pPr>
            <w:r>
              <w:rPr>
                <w:rFonts w:ascii="����" w:hAnsi="����" w:cs="宋体"/>
                <w:kern w:val="0"/>
                <w:sz w:val="18"/>
                <w:szCs w:val="18"/>
              </w:rPr>
              <w:t>1.132</w:t>
            </w:r>
            <w:r w:rsidR="00F37CAF" w:rsidRPr="00883778">
              <w:rPr>
                <w:rFonts w:ascii="����" w:hAnsi="����" w:cs="宋体"/>
                <w:kern w:val="0"/>
                <w:sz w:val="18"/>
                <w:szCs w:val="18"/>
              </w:rPr>
              <w:t>e-0</w:t>
            </w:r>
            <w:r>
              <w:rPr>
                <w:rFonts w:ascii="����" w:hAnsi="����" w:cs="宋体"/>
                <w:kern w:val="0"/>
                <w:sz w:val="18"/>
                <w:szCs w:val="18"/>
              </w:rPr>
              <w:t>6</w:t>
            </w:r>
          </w:p>
        </w:tc>
      </w:tr>
      <w:tr w:rsidR="00883778" w:rsidRPr="002A01D9" w14:paraId="6238ACAB" w14:textId="77777777" w:rsidTr="00883778">
        <w:trPr>
          <w:jc w:val="center"/>
        </w:trPr>
        <w:tc>
          <w:tcPr>
            <w:tcW w:w="1560" w:type="dxa"/>
            <w:vMerge/>
            <w:vAlign w:val="center"/>
          </w:tcPr>
          <w:p w14:paraId="74536BD8" w14:textId="77777777" w:rsidR="00DE6D25" w:rsidRDefault="00DE6D25" w:rsidP="00DE6D25">
            <w:pPr>
              <w:widowControl/>
              <w:spacing w:line="270" w:lineRule="atLeast"/>
              <w:ind w:firstLineChars="0" w:firstLine="0"/>
              <w:jc w:val="center"/>
              <w:rPr>
                <w:rFonts w:ascii="����" w:hAnsi="����" w:cs="宋体" w:hint="eastAsia"/>
                <w:kern w:val="0"/>
                <w:sz w:val="18"/>
                <w:szCs w:val="18"/>
              </w:rPr>
            </w:pPr>
          </w:p>
        </w:tc>
        <w:tc>
          <w:tcPr>
            <w:tcW w:w="567" w:type="dxa"/>
            <w:vAlign w:val="center"/>
          </w:tcPr>
          <w:p w14:paraId="21E20113" w14:textId="2D48F44C" w:rsidR="00DE6D25" w:rsidRPr="00A41D0A" w:rsidRDefault="00DE6D25" w:rsidP="00DE6D25">
            <w:pPr>
              <w:widowControl/>
              <w:spacing w:line="270" w:lineRule="atLeast"/>
              <w:ind w:firstLineChars="0" w:firstLine="0"/>
              <w:jc w:val="center"/>
              <w:rPr>
                <w:rFonts w:ascii="����" w:hAnsi="����" w:cs="宋体" w:hint="eastAsia"/>
                <w:kern w:val="0"/>
                <w:sz w:val="18"/>
                <w:szCs w:val="18"/>
              </w:rPr>
            </w:pPr>
            <w:r w:rsidRPr="00A41D0A">
              <w:rPr>
                <w:rFonts w:ascii="����" w:hAnsi="����" w:cs="宋体" w:hint="eastAsia"/>
                <w:kern w:val="0"/>
                <w:sz w:val="18"/>
                <w:szCs w:val="18"/>
              </w:rPr>
              <w:t>阴影</w:t>
            </w:r>
          </w:p>
        </w:tc>
        <w:tc>
          <w:tcPr>
            <w:tcW w:w="1559" w:type="dxa"/>
            <w:shd w:val="clear" w:color="auto" w:fill="auto"/>
            <w:tcMar>
              <w:top w:w="0" w:type="dxa"/>
              <w:left w:w="108" w:type="dxa"/>
              <w:bottom w:w="0" w:type="dxa"/>
              <w:right w:w="108" w:type="dxa"/>
            </w:tcMar>
            <w:vAlign w:val="center"/>
          </w:tcPr>
          <w:p w14:paraId="0963F112" w14:textId="3CDF8968" w:rsidR="00DE6D25" w:rsidRPr="00A41D0A" w:rsidRDefault="00A1458A" w:rsidP="00DE6D25">
            <w:pPr>
              <w:widowControl/>
              <w:spacing w:line="270" w:lineRule="atLeast"/>
              <w:ind w:firstLineChars="0" w:firstLine="0"/>
              <w:jc w:val="center"/>
              <w:rPr>
                <w:rFonts w:ascii="����" w:hAnsi="����" w:cs="宋体" w:hint="eastAsia"/>
                <w:kern w:val="0"/>
                <w:sz w:val="18"/>
                <w:szCs w:val="18"/>
              </w:rPr>
            </w:pPr>
            <w:r>
              <w:rPr>
                <w:rFonts w:ascii="����" w:hAnsi="����" w:cs="宋体"/>
                <w:kern w:val="0"/>
                <w:sz w:val="18"/>
                <w:szCs w:val="18"/>
              </w:rPr>
              <w:t>1.067</w:t>
            </w:r>
            <w:r w:rsidR="00DE6D25" w:rsidRPr="00DE6D25">
              <w:rPr>
                <w:rFonts w:ascii="����" w:hAnsi="����" w:cs="宋体"/>
                <w:kern w:val="0"/>
                <w:sz w:val="18"/>
                <w:szCs w:val="18"/>
              </w:rPr>
              <w:t>e-0</w:t>
            </w:r>
            <w:r>
              <w:rPr>
                <w:rFonts w:ascii="����" w:hAnsi="����" w:cs="宋体"/>
                <w:kern w:val="0"/>
                <w:sz w:val="18"/>
                <w:szCs w:val="18"/>
              </w:rPr>
              <w:t>6</w:t>
            </w:r>
          </w:p>
        </w:tc>
        <w:tc>
          <w:tcPr>
            <w:tcW w:w="1559" w:type="dxa"/>
            <w:shd w:val="clear" w:color="auto" w:fill="auto"/>
            <w:vAlign w:val="center"/>
          </w:tcPr>
          <w:p w14:paraId="3E06AF52" w14:textId="500630D3" w:rsidR="00DE6D25" w:rsidRPr="00A41D0A" w:rsidRDefault="00A1458A" w:rsidP="00DE6D25">
            <w:pPr>
              <w:widowControl/>
              <w:spacing w:line="270" w:lineRule="atLeast"/>
              <w:ind w:firstLineChars="0" w:firstLine="0"/>
              <w:jc w:val="center"/>
              <w:rPr>
                <w:rFonts w:ascii="����" w:hAnsi="����" w:cs="宋体" w:hint="eastAsia"/>
                <w:kern w:val="0"/>
                <w:sz w:val="18"/>
                <w:szCs w:val="18"/>
              </w:rPr>
            </w:pPr>
            <w:r>
              <w:rPr>
                <w:rFonts w:ascii="����" w:hAnsi="����" w:cs="宋体"/>
                <w:kern w:val="0"/>
                <w:sz w:val="18"/>
                <w:szCs w:val="18"/>
              </w:rPr>
              <w:t>9.860</w:t>
            </w:r>
            <w:r w:rsidR="00DE6D25" w:rsidRPr="00DE6D25">
              <w:rPr>
                <w:rFonts w:ascii="����" w:hAnsi="����" w:cs="宋体"/>
                <w:kern w:val="0"/>
                <w:sz w:val="18"/>
                <w:szCs w:val="18"/>
              </w:rPr>
              <w:t>e-07</w:t>
            </w:r>
          </w:p>
        </w:tc>
        <w:tc>
          <w:tcPr>
            <w:tcW w:w="1559" w:type="dxa"/>
            <w:vAlign w:val="center"/>
          </w:tcPr>
          <w:p w14:paraId="29355361" w14:textId="34DD14FE" w:rsidR="00DE6D25" w:rsidRPr="00A41D0A" w:rsidRDefault="00F11B21" w:rsidP="00DE6D25">
            <w:pPr>
              <w:widowControl/>
              <w:spacing w:line="270" w:lineRule="atLeast"/>
              <w:ind w:firstLineChars="0" w:firstLine="0"/>
              <w:jc w:val="center"/>
              <w:rPr>
                <w:rFonts w:ascii="����" w:hAnsi="����" w:cs="宋体" w:hint="eastAsia"/>
                <w:kern w:val="0"/>
                <w:sz w:val="18"/>
                <w:szCs w:val="18"/>
              </w:rPr>
            </w:pPr>
            <w:r>
              <w:rPr>
                <w:rFonts w:ascii="����" w:hAnsi="����" w:cs="宋体"/>
                <w:kern w:val="0"/>
                <w:sz w:val="18"/>
                <w:szCs w:val="18"/>
              </w:rPr>
              <w:t>6.361</w:t>
            </w:r>
            <w:r w:rsidR="00883778" w:rsidRPr="00883778">
              <w:rPr>
                <w:rFonts w:ascii="����" w:hAnsi="����" w:cs="宋体"/>
                <w:kern w:val="0"/>
                <w:sz w:val="18"/>
                <w:szCs w:val="18"/>
              </w:rPr>
              <w:t>e-07</w:t>
            </w:r>
          </w:p>
        </w:tc>
        <w:tc>
          <w:tcPr>
            <w:tcW w:w="1502" w:type="dxa"/>
            <w:vAlign w:val="center"/>
          </w:tcPr>
          <w:p w14:paraId="2180B8A7" w14:textId="6BEFCB1B" w:rsidR="00DE6D25" w:rsidRPr="00A41D0A" w:rsidRDefault="00F11B21" w:rsidP="00DE6D25">
            <w:pPr>
              <w:widowControl/>
              <w:spacing w:line="270" w:lineRule="atLeast"/>
              <w:ind w:firstLineChars="0" w:firstLine="0"/>
              <w:jc w:val="center"/>
              <w:rPr>
                <w:rFonts w:ascii="����" w:hAnsi="����" w:cs="宋体" w:hint="eastAsia"/>
                <w:kern w:val="0"/>
                <w:sz w:val="18"/>
                <w:szCs w:val="18"/>
              </w:rPr>
            </w:pPr>
            <w:r>
              <w:rPr>
                <w:rFonts w:ascii="����" w:hAnsi="����" w:cs="宋体"/>
                <w:kern w:val="0"/>
                <w:sz w:val="18"/>
                <w:szCs w:val="18"/>
              </w:rPr>
              <w:t>4.141</w:t>
            </w:r>
            <w:r w:rsidR="00F37CAF" w:rsidRPr="00883778">
              <w:rPr>
                <w:rFonts w:ascii="����" w:hAnsi="����" w:cs="宋体"/>
                <w:kern w:val="0"/>
                <w:sz w:val="18"/>
                <w:szCs w:val="18"/>
              </w:rPr>
              <w:t>e-07</w:t>
            </w:r>
          </w:p>
        </w:tc>
      </w:tr>
    </w:tbl>
    <w:p w14:paraId="49BE1F69" w14:textId="601EE718" w:rsidR="0086745F" w:rsidRDefault="0086745F" w:rsidP="00604FD2">
      <w:pPr>
        <w:pStyle w:val="ab"/>
        <w:ind w:right="210" w:firstLineChars="0" w:firstLine="0"/>
        <w:rPr>
          <w:rFonts w:ascii="Times New Roman"/>
          <w:szCs w:val="21"/>
        </w:rPr>
      </w:pPr>
    </w:p>
    <w:p w14:paraId="07BB503D" w14:textId="506C8E46" w:rsidR="00A211F5" w:rsidRDefault="00B2737C" w:rsidP="00A211F5">
      <w:pPr>
        <w:pStyle w:val="ab"/>
        <w:ind w:right="210" w:firstLineChars="0" w:firstLine="0"/>
        <w:jc w:val="center"/>
        <w:rPr>
          <w:rFonts w:ascii="Times New Roman"/>
          <w:szCs w:val="21"/>
        </w:rPr>
      </w:pPr>
      <w:r>
        <w:rPr>
          <w:rFonts w:ascii="Times New Roman" w:hint="eastAsia"/>
          <w:noProof/>
          <w:szCs w:val="21"/>
        </w:rPr>
        <w:drawing>
          <wp:inline distT="0" distB="0" distL="0" distR="0" wp14:anchorId="43EC499D" wp14:editId="0959ADC8">
            <wp:extent cx="5265420" cy="260604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65420" cy="2606040"/>
                    </a:xfrm>
                    <a:prstGeom prst="rect">
                      <a:avLst/>
                    </a:prstGeom>
                    <a:noFill/>
                    <a:ln>
                      <a:noFill/>
                    </a:ln>
                  </pic:spPr>
                </pic:pic>
              </a:graphicData>
            </a:graphic>
          </wp:inline>
        </w:drawing>
      </w:r>
    </w:p>
    <w:p w14:paraId="3801ED7B" w14:textId="3195223F" w:rsidR="00A211F5" w:rsidRDefault="00A211F5" w:rsidP="00424ABA">
      <w:pPr>
        <w:ind w:firstLineChars="0" w:firstLine="0"/>
        <w:jc w:val="center"/>
      </w:pPr>
      <w:bookmarkStart w:id="1716" w:name="_Ref6136972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93D71">
        <w:rPr>
          <w:noProof/>
        </w:rPr>
        <w:t>20</w:t>
      </w:r>
      <w:r>
        <w:fldChar w:fldCharType="end"/>
      </w:r>
      <w:bookmarkEnd w:id="1716"/>
      <w:r>
        <w:t xml:space="preserve"> 2018</w:t>
      </w:r>
      <w:r>
        <w:rPr>
          <w:rFonts w:hint="eastAsia"/>
        </w:rPr>
        <w:t>年</w:t>
      </w:r>
      <w:r>
        <w:rPr>
          <w:rFonts w:hint="eastAsia"/>
        </w:rPr>
        <w:t>1</w:t>
      </w:r>
      <w:r>
        <w:t>2</w:t>
      </w:r>
      <w:r>
        <w:rPr>
          <w:rFonts w:hint="eastAsia"/>
        </w:rPr>
        <w:t>月</w:t>
      </w:r>
      <w:r>
        <w:rPr>
          <w:rFonts w:hint="eastAsia"/>
        </w:rPr>
        <w:t>1</w:t>
      </w:r>
      <w:r>
        <w:rPr>
          <w:rFonts w:hint="eastAsia"/>
        </w:rPr>
        <w:t>日</w:t>
      </w:r>
      <w:r>
        <w:rPr>
          <w:rFonts w:hint="eastAsia"/>
        </w:rPr>
        <w:t>K</w:t>
      </w:r>
      <w:r>
        <w:t>a</w:t>
      </w:r>
      <w:r>
        <w:rPr>
          <w:rFonts w:hint="eastAsia"/>
        </w:rPr>
        <w:t>波段星间距高频噪声</w:t>
      </w:r>
    </w:p>
    <w:p w14:paraId="3D005FCD" w14:textId="66EB2E88" w:rsidR="00A211F5" w:rsidRPr="00073C71" w:rsidRDefault="00A211F5" w:rsidP="00424ABA">
      <w:pPr>
        <w:ind w:firstLineChars="0" w:firstLine="0"/>
        <w:jc w:val="center"/>
      </w:pPr>
      <w:r>
        <w:t xml:space="preserve">Figure </w:t>
      </w:r>
      <w:r w:rsidR="007B54A4">
        <w:rPr>
          <w:noProof/>
        </w:rPr>
        <w:fldChar w:fldCharType="begin"/>
      </w:r>
      <w:r w:rsidR="007B54A4">
        <w:rPr>
          <w:noProof/>
        </w:rPr>
        <w:instrText xml:space="preserve"> SEQ Figure \* ARABIC </w:instrText>
      </w:r>
      <w:r w:rsidR="007B54A4">
        <w:rPr>
          <w:noProof/>
        </w:rPr>
        <w:fldChar w:fldCharType="separate"/>
      </w:r>
      <w:r w:rsidR="00293D71">
        <w:rPr>
          <w:noProof/>
        </w:rPr>
        <w:t>20</w:t>
      </w:r>
      <w:r w:rsidR="007B54A4">
        <w:rPr>
          <w:noProof/>
        </w:rPr>
        <w:fldChar w:fldCharType="end"/>
      </w:r>
      <w:r>
        <w:t xml:space="preserve"> The high frequency noise of Ka-band inter-satellite range on December 1, 2018</w:t>
      </w:r>
    </w:p>
    <w:p w14:paraId="04E27835" w14:textId="77777777" w:rsidR="00424ABA" w:rsidRDefault="00B2737C" w:rsidP="00424ABA">
      <w:pPr>
        <w:pStyle w:val="ab"/>
        <w:ind w:right="210" w:firstLineChars="0" w:firstLine="0"/>
        <w:jc w:val="center"/>
      </w:pPr>
      <w:r>
        <w:rPr>
          <w:rFonts w:ascii="Times New Roman" w:hint="eastAsia"/>
          <w:noProof/>
          <w:szCs w:val="21"/>
        </w:rPr>
        <w:lastRenderedPageBreak/>
        <w:drawing>
          <wp:inline distT="0" distB="0" distL="0" distR="0" wp14:anchorId="3677734B" wp14:editId="629A62AD">
            <wp:extent cx="5265420" cy="260604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65420" cy="2606040"/>
                    </a:xfrm>
                    <a:prstGeom prst="rect">
                      <a:avLst/>
                    </a:prstGeom>
                    <a:noFill/>
                    <a:ln>
                      <a:noFill/>
                    </a:ln>
                  </pic:spPr>
                </pic:pic>
              </a:graphicData>
            </a:graphic>
          </wp:inline>
        </w:drawing>
      </w:r>
      <w:bookmarkStart w:id="1717" w:name="_Ref61369724"/>
    </w:p>
    <w:p w14:paraId="7BC78999" w14:textId="3E4718D6" w:rsidR="00A211F5" w:rsidRDefault="00A211F5" w:rsidP="00424ABA">
      <w:pPr>
        <w:ind w:firstLineChars="0" w:firstLine="0"/>
        <w:jc w:val="center"/>
        <w:rPr>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93D71">
        <w:rPr>
          <w:noProof/>
        </w:rPr>
        <w:t>21</w:t>
      </w:r>
      <w:r>
        <w:fldChar w:fldCharType="end"/>
      </w:r>
      <w:bookmarkEnd w:id="1717"/>
      <w:r>
        <w:t xml:space="preserve"> 2019</w:t>
      </w:r>
      <w:r>
        <w:rPr>
          <w:rFonts w:hint="eastAsia"/>
        </w:rPr>
        <w:t>年</w:t>
      </w:r>
      <w:r>
        <w:rPr>
          <w:rFonts w:hint="eastAsia"/>
        </w:rPr>
        <w:t>1</w:t>
      </w:r>
      <w:r>
        <w:rPr>
          <w:rFonts w:hint="eastAsia"/>
        </w:rPr>
        <w:t>月</w:t>
      </w:r>
      <w:r>
        <w:rPr>
          <w:rFonts w:hint="eastAsia"/>
        </w:rPr>
        <w:t>1</w:t>
      </w:r>
      <w:r>
        <w:rPr>
          <w:rFonts w:hint="eastAsia"/>
        </w:rPr>
        <w:t>日</w:t>
      </w:r>
      <w:r>
        <w:rPr>
          <w:rFonts w:hint="eastAsia"/>
        </w:rPr>
        <w:t>K</w:t>
      </w:r>
      <w:r>
        <w:t>a</w:t>
      </w:r>
      <w:r>
        <w:rPr>
          <w:rFonts w:hint="eastAsia"/>
        </w:rPr>
        <w:t>波段星间距高频噪声</w:t>
      </w:r>
    </w:p>
    <w:p w14:paraId="7ECED719" w14:textId="38919CE4" w:rsidR="00A211F5" w:rsidRDefault="00A211F5" w:rsidP="00424ABA">
      <w:pPr>
        <w:ind w:firstLineChars="0" w:firstLine="0"/>
        <w:jc w:val="center"/>
        <w:rPr>
          <w:szCs w:val="21"/>
        </w:rPr>
      </w:pPr>
      <w:r>
        <w:t xml:space="preserve">Figure </w:t>
      </w:r>
      <w:r w:rsidR="007B54A4">
        <w:rPr>
          <w:noProof/>
        </w:rPr>
        <w:fldChar w:fldCharType="begin"/>
      </w:r>
      <w:r w:rsidR="007B54A4">
        <w:rPr>
          <w:noProof/>
        </w:rPr>
        <w:instrText xml:space="preserve"> SEQ Figure \* ARABIC </w:instrText>
      </w:r>
      <w:r w:rsidR="007B54A4">
        <w:rPr>
          <w:noProof/>
        </w:rPr>
        <w:fldChar w:fldCharType="separate"/>
      </w:r>
      <w:r w:rsidR="00293D71">
        <w:rPr>
          <w:noProof/>
        </w:rPr>
        <w:t>21</w:t>
      </w:r>
      <w:r w:rsidR="007B54A4">
        <w:rPr>
          <w:noProof/>
        </w:rPr>
        <w:fldChar w:fldCharType="end"/>
      </w:r>
      <w:r>
        <w:t xml:space="preserve"> The high frequency noise of Ka-band inter-satellite range on January 1, 2019</w:t>
      </w:r>
    </w:p>
    <w:p w14:paraId="00E1EB26" w14:textId="49559AD4" w:rsidR="00604FD2" w:rsidRDefault="00B2737C" w:rsidP="00604FD2">
      <w:pPr>
        <w:pStyle w:val="ab"/>
        <w:ind w:right="210" w:firstLineChars="0" w:firstLine="0"/>
        <w:jc w:val="center"/>
        <w:rPr>
          <w:rFonts w:ascii="Times New Roman"/>
          <w:szCs w:val="21"/>
        </w:rPr>
      </w:pPr>
      <w:r>
        <w:rPr>
          <w:rFonts w:ascii="Times New Roman" w:hint="eastAsia"/>
          <w:noProof/>
          <w:szCs w:val="21"/>
        </w:rPr>
        <w:drawing>
          <wp:inline distT="0" distB="0" distL="0" distR="0" wp14:anchorId="5C6304E7" wp14:editId="54793791">
            <wp:extent cx="5265420" cy="2606040"/>
            <wp:effectExtent l="0" t="0" r="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5420" cy="2606040"/>
                    </a:xfrm>
                    <a:prstGeom prst="rect">
                      <a:avLst/>
                    </a:prstGeom>
                    <a:noFill/>
                    <a:ln>
                      <a:noFill/>
                    </a:ln>
                  </pic:spPr>
                </pic:pic>
              </a:graphicData>
            </a:graphic>
          </wp:inline>
        </w:drawing>
      </w:r>
    </w:p>
    <w:p w14:paraId="0E8EA50C" w14:textId="67651F3A" w:rsidR="00604FD2" w:rsidRDefault="00BC048E" w:rsidP="00424ABA">
      <w:pPr>
        <w:ind w:firstLineChars="0" w:firstLine="0"/>
        <w:jc w:val="center"/>
      </w:pPr>
      <w:bookmarkStart w:id="1718" w:name="_Ref613697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93D71">
        <w:rPr>
          <w:noProof/>
        </w:rPr>
        <w:t>22</w:t>
      </w:r>
      <w:r>
        <w:fldChar w:fldCharType="end"/>
      </w:r>
      <w:bookmarkEnd w:id="1718"/>
      <w:r>
        <w:t xml:space="preserve"> 2018</w:t>
      </w:r>
      <w:r>
        <w:rPr>
          <w:rFonts w:hint="eastAsia"/>
        </w:rPr>
        <w:t>年</w:t>
      </w:r>
      <w:r>
        <w:rPr>
          <w:rFonts w:hint="eastAsia"/>
        </w:rPr>
        <w:t>1</w:t>
      </w:r>
      <w:r>
        <w:t>2</w:t>
      </w:r>
      <w:r>
        <w:rPr>
          <w:rFonts w:hint="eastAsia"/>
        </w:rPr>
        <w:t>月</w:t>
      </w:r>
      <w:r>
        <w:rPr>
          <w:rFonts w:hint="eastAsia"/>
        </w:rPr>
        <w:t>1</w:t>
      </w:r>
      <w:r>
        <w:rPr>
          <w:rFonts w:hint="eastAsia"/>
        </w:rPr>
        <w:t>日</w:t>
      </w:r>
      <w:r>
        <w:rPr>
          <w:rFonts w:hint="eastAsia"/>
        </w:rPr>
        <w:t>K</w:t>
      </w:r>
      <w:r>
        <w:rPr>
          <w:rFonts w:hint="eastAsia"/>
        </w:rPr>
        <w:t>波段星间距高频噪声</w:t>
      </w:r>
    </w:p>
    <w:p w14:paraId="7CABF0C2" w14:textId="41EBE759" w:rsidR="00BC048E" w:rsidRPr="00BC048E" w:rsidRDefault="00BC048E" w:rsidP="00424ABA">
      <w:pPr>
        <w:ind w:firstLineChars="0" w:firstLine="0"/>
        <w:jc w:val="center"/>
      </w:pPr>
      <w:r>
        <w:t xml:space="preserve">Figure </w:t>
      </w:r>
      <w:r w:rsidR="007B54A4">
        <w:rPr>
          <w:noProof/>
        </w:rPr>
        <w:fldChar w:fldCharType="begin"/>
      </w:r>
      <w:r w:rsidR="007B54A4">
        <w:rPr>
          <w:noProof/>
        </w:rPr>
        <w:instrText xml:space="preserve"> SEQ Figure \* ARABIC </w:instrText>
      </w:r>
      <w:r w:rsidR="007B54A4">
        <w:rPr>
          <w:noProof/>
        </w:rPr>
        <w:fldChar w:fldCharType="separate"/>
      </w:r>
      <w:r w:rsidR="00293D71">
        <w:rPr>
          <w:noProof/>
        </w:rPr>
        <w:t>22</w:t>
      </w:r>
      <w:r w:rsidR="007B54A4">
        <w:rPr>
          <w:noProof/>
        </w:rPr>
        <w:fldChar w:fldCharType="end"/>
      </w:r>
      <w:r>
        <w:t xml:space="preserve"> The high frequency noise of K-band inter-satellite range on December 1, 2018</w:t>
      </w:r>
    </w:p>
    <w:p w14:paraId="72998B31" w14:textId="11ED9896" w:rsidR="00604FD2" w:rsidRDefault="00B2737C" w:rsidP="00604FD2">
      <w:pPr>
        <w:pStyle w:val="ab"/>
        <w:ind w:right="210" w:firstLineChars="0" w:firstLine="0"/>
        <w:jc w:val="center"/>
        <w:rPr>
          <w:rFonts w:ascii="Times New Roman"/>
          <w:szCs w:val="21"/>
        </w:rPr>
      </w:pPr>
      <w:r>
        <w:rPr>
          <w:rFonts w:ascii="Times New Roman" w:hint="eastAsia"/>
          <w:noProof/>
          <w:szCs w:val="21"/>
        </w:rPr>
        <w:lastRenderedPageBreak/>
        <w:drawing>
          <wp:inline distT="0" distB="0" distL="0" distR="0" wp14:anchorId="741AFB27" wp14:editId="47EE0975">
            <wp:extent cx="5265420" cy="2606040"/>
            <wp:effectExtent l="0" t="0" r="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65420" cy="2606040"/>
                    </a:xfrm>
                    <a:prstGeom prst="rect">
                      <a:avLst/>
                    </a:prstGeom>
                    <a:noFill/>
                    <a:ln>
                      <a:noFill/>
                    </a:ln>
                  </pic:spPr>
                </pic:pic>
              </a:graphicData>
            </a:graphic>
          </wp:inline>
        </w:drawing>
      </w:r>
    </w:p>
    <w:p w14:paraId="7F440ED6" w14:textId="600391E6" w:rsidR="00604FD2" w:rsidRDefault="00073C71" w:rsidP="00424ABA">
      <w:pPr>
        <w:ind w:firstLineChars="0" w:firstLine="0"/>
        <w:jc w:val="center"/>
        <w:rPr>
          <w:szCs w:val="21"/>
        </w:rPr>
      </w:pPr>
      <w:bookmarkStart w:id="1719" w:name="_Ref613697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93D71">
        <w:rPr>
          <w:noProof/>
        </w:rPr>
        <w:t>23</w:t>
      </w:r>
      <w:r>
        <w:fldChar w:fldCharType="end"/>
      </w:r>
      <w:bookmarkEnd w:id="1719"/>
      <w:r>
        <w:t xml:space="preserve">  2019</w:t>
      </w:r>
      <w:r>
        <w:rPr>
          <w:rFonts w:hint="eastAsia"/>
        </w:rPr>
        <w:t>年</w:t>
      </w:r>
      <w:r>
        <w:rPr>
          <w:rFonts w:hint="eastAsia"/>
        </w:rPr>
        <w:t>1</w:t>
      </w:r>
      <w:r>
        <w:rPr>
          <w:rFonts w:hint="eastAsia"/>
        </w:rPr>
        <w:t>月</w:t>
      </w:r>
      <w:r>
        <w:rPr>
          <w:rFonts w:hint="eastAsia"/>
        </w:rPr>
        <w:t>1</w:t>
      </w:r>
      <w:r>
        <w:rPr>
          <w:rFonts w:hint="eastAsia"/>
        </w:rPr>
        <w:t>日</w:t>
      </w:r>
      <w:r>
        <w:rPr>
          <w:rFonts w:hint="eastAsia"/>
        </w:rPr>
        <w:t>K</w:t>
      </w:r>
      <w:r>
        <w:rPr>
          <w:rFonts w:hint="eastAsia"/>
        </w:rPr>
        <w:t>波段星间距高频噪声</w:t>
      </w:r>
    </w:p>
    <w:p w14:paraId="4856DB2D" w14:textId="110ECA48" w:rsidR="00604FD2" w:rsidRDefault="00073C71" w:rsidP="00424ABA">
      <w:pPr>
        <w:ind w:firstLineChars="0" w:firstLine="0"/>
        <w:jc w:val="center"/>
        <w:rPr>
          <w:szCs w:val="21"/>
        </w:rPr>
      </w:pPr>
      <w:r>
        <w:t xml:space="preserve">Figure </w:t>
      </w:r>
      <w:r w:rsidR="007B54A4">
        <w:rPr>
          <w:noProof/>
        </w:rPr>
        <w:fldChar w:fldCharType="begin"/>
      </w:r>
      <w:r w:rsidR="007B54A4">
        <w:rPr>
          <w:noProof/>
        </w:rPr>
        <w:instrText xml:space="preserve"> SEQ Figure \* ARABIC </w:instrText>
      </w:r>
      <w:r w:rsidR="007B54A4">
        <w:rPr>
          <w:noProof/>
        </w:rPr>
        <w:fldChar w:fldCharType="separate"/>
      </w:r>
      <w:r w:rsidR="00293D71">
        <w:rPr>
          <w:noProof/>
        </w:rPr>
        <w:t>23</w:t>
      </w:r>
      <w:r w:rsidR="007B54A4">
        <w:rPr>
          <w:noProof/>
        </w:rPr>
        <w:fldChar w:fldCharType="end"/>
      </w:r>
      <w:r>
        <w:t xml:space="preserve"> The high frequency noise of K-band inter-satellite range on January 1, 2019</w:t>
      </w:r>
    </w:p>
    <w:p w14:paraId="3AECA428" w14:textId="2E76D050" w:rsidR="0011038E" w:rsidRDefault="004A2E52" w:rsidP="0011038E">
      <w:pPr>
        <w:pStyle w:val="ab"/>
        <w:ind w:right="210" w:firstLineChars="0" w:firstLine="0"/>
        <w:jc w:val="center"/>
        <w:rPr>
          <w:rFonts w:ascii="Times New Roman"/>
          <w:szCs w:val="21"/>
        </w:rPr>
      </w:pPr>
      <w:ins w:id="1720" w:author="L Reuben" w:date="2021-02-19T16:30:00Z">
        <w:r>
          <w:rPr>
            <w:rFonts w:ascii="Times New Roman"/>
            <w:noProof/>
            <w:szCs w:val="21"/>
          </w:rPr>
          <w:drawing>
            <wp:inline distT="0" distB="0" distL="0" distR="0" wp14:anchorId="4E4382E1" wp14:editId="7D0E73A1">
              <wp:extent cx="5273040" cy="4320540"/>
              <wp:effectExtent l="0" t="0" r="381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6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73040" cy="4320540"/>
                      </a:xfrm>
                      <a:prstGeom prst="rect">
                        <a:avLst/>
                      </a:prstGeom>
                      <a:noFill/>
                      <a:ln>
                        <a:noFill/>
                      </a:ln>
                    </pic:spPr>
                  </pic:pic>
                </a:graphicData>
              </a:graphic>
            </wp:inline>
          </w:drawing>
        </w:r>
      </w:ins>
      <w:del w:id="1721" w:author="L Reuben" w:date="2021-02-18T17:32:00Z">
        <w:r w:rsidR="0011038E" w:rsidDel="002F4AEB">
          <w:rPr>
            <w:rFonts w:ascii="Times New Roman"/>
            <w:noProof/>
            <w:szCs w:val="21"/>
          </w:rPr>
          <w:drawing>
            <wp:inline distT="0" distB="0" distL="0" distR="0" wp14:anchorId="4DD1C9D8" wp14:editId="14EE32B7">
              <wp:extent cx="5273040" cy="284226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73040" cy="2842260"/>
                      </a:xfrm>
                      <a:prstGeom prst="rect">
                        <a:avLst/>
                      </a:prstGeom>
                      <a:noFill/>
                      <a:ln>
                        <a:noFill/>
                      </a:ln>
                    </pic:spPr>
                  </pic:pic>
                </a:graphicData>
              </a:graphic>
            </wp:inline>
          </w:drawing>
        </w:r>
      </w:del>
    </w:p>
    <w:p w14:paraId="458C99F9" w14:textId="7DBFE677" w:rsidR="00424ABA" w:rsidRDefault="00500EB5" w:rsidP="00424ABA">
      <w:pPr>
        <w:ind w:firstLineChars="0" w:firstLine="0"/>
        <w:jc w:val="center"/>
        <w:rPr>
          <w:noProof/>
        </w:rPr>
      </w:pPr>
      <w:bookmarkStart w:id="1722" w:name="_Ref627221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93D71">
        <w:rPr>
          <w:noProof/>
        </w:rPr>
        <w:t>24</w:t>
      </w:r>
      <w:r>
        <w:fldChar w:fldCharType="end"/>
      </w:r>
      <w:bookmarkEnd w:id="1722"/>
      <w:r>
        <w:t xml:space="preserve"> 2018</w:t>
      </w:r>
      <w:r>
        <w:rPr>
          <w:rFonts w:hint="eastAsia"/>
        </w:rPr>
        <w:t>年</w:t>
      </w:r>
      <w:r>
        <w:rPr>
          <w:rFonts w:hint="eastAsia"/>
        </w:rPr>
        <w:t>1</w:t>
      </w:r>
      <w:r>
        <w:t>2</w:t>
      </w:r>
      <w:r>
        <w:rPr>
          <w:rFonts w:hint="eastAsia"/>
        </w:rPr>
        <w:t>月</w:t>
      </w:r>
      <w:r>
        <w:rPr>
          <w:rFonts w:hint="eastAsia"/>
        </w:rPr>
        <w:t>1</w:t>
      </w:r>
      <w:r>
        <w:rPr>
          <w:rFonts w:hint="eastAsia"/>
        </w:rPr>
        <w:t>日</w:t>
      </w:r>
      <w:r>
        <w:rPr>
          <w:rFonts w:hint="eastAsia"/>
        </w:rPr>
        <w:t>Ka</w:t>
      </w:r>
      <w:r>
        <w:rPr>
          <w:rFonts w:hint="eastAsia"/>
        </w:rPr>
        <w:t>波段</w:t>
      </w:r>
      <w:r>
        <w:rPr>
          <w:rFonts w:hint="eastAsia"/>
          <w:noProof/>
        </w:rPr>
        <w:t>星间距高频噪声时频谱</w:t>
      </w:r>
    </w:p>
    <w:p w14:paraId="03BCAF58" w14:textId="69F37FC6" w:rsidR="00500EB5" w:rsidRPr="00500EB5" w:rsidRDefault="00500EB5" w:rsidP="00424ABA">
      <w:pPr>
        <w:ind w:firstLineChars="0" w:firstLine="0"/>
        <w:jc w:val="center"/>
        <w:rPr>
          <w:noProof/>
        </w:rPr>
      </w:pPr>
      <w:r>
        <w:t xml:space="preserve">Figure </w:t>
      </w:r>
      <w:r w:rsidR="007B54A4">
        <w:rPr>
          <w:noProof/>
        </w:rPr>
        <w:fldChar w:fldCharType="begin"/>
      </w:r>
      <w:r w:rsidR="007B54A4">
        <w:rPr>
          <w:noProof/>
        </w:rPr>
        <w:instrText xml:space="preserve"> SEQ Figure \* ARABIC </w:instrText>
      </w:r>
      <w:r w:rsidR="007B54A4">
        <w:rPr>
          <w:noProof/>
        </w:rPr>
        <w:fldChar w:fldCharType="separate"/>
      </w:r>
      <w:r w:rsidR="00293D71">
        <w:rPr>
          <w:noProof/>
        </w:rPr>
        <w:t>24</w:t>
      </w:r>
      <w:r w:rsidR="007B54A4">
        <w:rPr>
          <w:noProof/>
        </w:rPr>
        <w:fldChar w:fldCharType="end"/>
      </w:r>
      <w:r>
        <w:t xml:space="preserve"> S</w:t>
      </w:r>
      <w:r>
        <w:rPr>
          <w:rFonts w:hint="eastAsia"/>
        </w:rPr>
        <w:t>pectrogram</w:t>
      </w:r>
      <w:r>
        <w:t xml:space="preserve"> </w:t>
      </w:r>
      <w:r>
        <w:rPr>
          <w:rFonts w:hint="eastAsia"/>
        </w:rPr>
        <w:t>of</w:t>
      </w:r>
      <w:r>
        <w:t xml:space="preserve"> the high frequency noise of Ka-band inter-satellite range on December 1, 2018</w:t>
      </w:r>
    </w:p>
    <w:p w14:paraId="5A13C1A2" w14:textId="0921DCF4" w:rsidR="00424ABA" w:rsidRDefault="0011038E" w:rsidP="00424ABA">
      <w:pPr>
        <w:pStyle w:val="ab"/>
        <w:ind w:right="210" w:firstLineChars="0" w:firstLine="0"/>
        <w:jc w:val="center"/>
      </w:pPr>
      <w:del w:id="1723" w:author="L Reuben" w:date="2021-02-18T17:32:00Z">
        <w:r w:rsidDel="002F4AEB">
          <w:rPr>
            <w:rFonts w:ascii="Times New Roman"/>
            <w:noProof/>
            <w:szCs w:val="21"/>
          </w:rPr>
          <w:lastRenderedPageBreak/>
          <w:drawing>
            <wp:inline distT="0" distB="0" distL="0" distR="0" wp14:anchorId="7F8D238B" wp14:editId="3B3686C6">
              <wp:extent cx="5265420" cy="28422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5420" cy="2842260"/>
                      </a:xfrm>
                      <a:prstGeom prst="rect">
                        <a:avLst/>
                      </a:prstGeom>
                      <a:noFill/>
                      <a:ln>
                        <a:noFill/>
                      </a:ln>
                    </pic:spPr>
                  </pic:pic>
                </a:graphicData>
              </a:graphic>
            </wp:inline>
          </w:drawing>
        </w:r>
      </w:del>
      <w:bookmarkStart w:id="1724" w:name="_Ref62722190"/>
      <w:ins w:id="1725" w:author="L Reuben" w:date="2021-02-18T17:33:00Z">
        <w:r w:rsidR="002F4AEB">
          <w:rPr>
            <w:noProof/>
          </w:rPr>
          <w:drawing>
            <wp:inline distT="0" distB="0" distL="0" distR="0" wp14:anchorId="734764C4" wp14:editId="31759C12">
              <wp:extent cx="4846320" cy="2621280"/>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r="7960"/>
                      <a:stretch/>
                    </pic:blipFill>
                    <pic:spPr bwMode="auto">
                      <a:xfrm>
                        <a:off x="0" y="0"/>
                        <a:ext cx="4846320" cy="2621280"/>
                      </a:xfrm>
                      <a:prstGeom prst="rect">
                        <a:avLst/>
                      </a:prstGeom>
                      <a:noFill/>
                      <a:ln>
                        <a:noFill/>
                      </a:ln>
                      <a:extLst>
                        <a:ext uri="{53640926-AAD7-44D8-BBD7-CCE9431645EC}">
                          <a14:shadowObscured xmlns:a14="http://schemas.microsoft.com/office/drawing/2010/main"/>
                        </a:ext>
                      </a:extLst>
                    </pic:spPr>
                  </pic:pic>
                </a:graphicData>
              </a:graphic>
            </wp:inline>
          </w:drawing>
        </w:r>
      </w:ins>
    </w:p>
    <w:p w14:paraId="0305256D" w14:textId="097C735A" w:rsidR="00500EB5" w:rsidRPr="00424ABA" w:rsidRDefault="00500EB5" w:rsidP="00424ABA">
      <w:pPr>
        <w:ind w:firstLineChars="0" w:firstLine="0"/>
        <w:jc w:val="center"/>
        <w:rPr>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93D71">
        <w:rPr>
          <w:noProof/>
        </w:rPr>
        <w:t>25</w:t>
      </w:r>
      <w:r>
        <w:fldChar w:fldCharType="end"/>
      </w:r>
      <w:bookmarkEnd w:id="1724"/>
      <w:r>
        <w:t xml:space="preserve"> 201</w:t>
      </w:r>
      <w:r w:rsidR="00470BE0">
        <w:t>9</w:t>
      </w:r>
      <w:r>
        <w:rPr>
          <w:rFonts w:hint="eastAsia"/>
        </w:rPr>
        <w:t>年</w:t>
      </w:r>
      <w:r>
        <w:rPr>
          <w:rFonts w:hint="eastAsia"/>
        </w:rPr>
        <w:t>1</w:t>
      </w:r>
      <w:r>
        <w:rPr>
          <w:rFonts w:hint="eastAsia"/>
        </w:rPr>
        <w:t>月</w:t>
      </w:r>
      <w:r>
        <w:rPr>
          <w:rFonts w:hint="eastAsia"/>
        </w:rPr>
        <w:t>1</w:t>
      </w:r>
      <w:r>
        <w:rPr>
          <w:rFonts w:hint="eastAsia"/>
        </w:rPr>
        <w:t>日</w:t>
      </w:r>
      <w:r>
        <w:rPr>
          <w:rFonts w:hint="eastAsia"/>
        </w:rPr>
        <w:t>Ka</w:t>
      </w:r>
      <w:r>
        <w:rPr>
          <w:rFonts w:hint="eastAsia"/>
        </w:rPr>
        <w:t>波段</w:t>
      </w:r>
      <w:r>
        <w:rPr>
          <w:rFonts w:hint="eastAsia"/>
          <w:noProof/>
        </w:rPr>
        <w:t>星间距高频噪声时频谱</w:t>
      </w:r>
    </w:p>
    <w:p w14:paraId="6C3C2B43" w14:textId="094A089D" w:rsidR="00412112" w:rsidRPr="00665640" w:rsidRDefault="00500EB5" w:rsidP="00424ABA">
      <w:pPr>
        <w:ind w:firstLineChars="0" w:firstLine="0"/>
        <w:jc w:val="center"/>
      </w:pPr>
      <w:r>
        <w:t xml:space="preserve">Figure </w:t>
      </w:r>
      <w:r w:rsidR="007B54A4">
        <w:rPr>
          <w:noProof/>
        </w:rPr>
        <w:fldChar w:fldCharType="begin"/>
      </w:r>
      <w:r w:rsidR="007B54A4">
        <w:rPr>
          <w:noProof/>
        </w:rPr>
        <w:instrText xml:space="preserve"> SEQ Figure \* ARABIC </w:instrText>
      </w:r>
      <w:r w:rsidR="007B54A4">
        <w:rPr>
          <w:noProof/>
        </w:rPr>
        <w:fldChar w:fldCharType="separate"/>
      </w:r>
      <w:r w:rsidR="00293D71">
        <w:rPr>
          <w:noProof/>
        </w:rPr>
        <w:t>25</w:t>
      </w:r>
      <w:r w:rsidR="007B54A4">
        <w:rPr>
          <w:noProof/>
        </w:rPr>
        <w:fldChar w:fldCharType="end"/>
      </w:r>
      <w:r>
        <w:t xml:space="preserve"> S</w:t>
      </w:r>
      <w:r>
        <w:rPr>
          <w:rFonts w:hint="eastAsia"/>
        </w:rPr>
        <w:t>pectrogram</w:t>
      </w:r>
      <w:r>
        <w:t xml:space="preserve"> </w:t>
      </w:r>
      <w:r>
        <w:rPr>
          <w:rFonts w:hint="eastAsia"/>
        </w:rPr>
        <w:t>of</w:t>
      </w:r>
      <w:r>
        <w:t xml:space="preserve"> the high frequency noise of Ka-band inter-satellite range on </w:t>
      </w:r>
      <w:r w:rsidR="00470BE0">
        <w:t xml:space="preserve">January </w:t>
      </w:r>
      <w:r>
        <w:t>1, 201</w:t>
      </w:r>
      <w:r w:rsidR="00470BE0">
        <w:t>9</w:t>
      </w:r>
    </w:p>
    <w:p w14:paraId="48643896" w14:textId="79E6D204" w:rsidR="00665640" w:rsidRDefault="002F4AEB">
      <w:pPr>
        <w:pStyle w:val="ab"/>
        <w:ind w:right="210" w:firstLineChars="0" w:firstLine="0"/>
        <w:jc w:val="center"/>
        <w:rPr>
          <w:rFonts w:ascii="Times New Roman"/>
          <w:szCs w:val="21"/>
        </w:rPr>
        <w:pPrChange w:id="1726" w:author="L Reuben" w:date="2021-02-18T17:34:00Z">
          <w:pPr>
            <w:pStyle w:val="ab"/>
            <w:ind w:right="210" w:firstLineChars="0" w:firstLine="0"/>
          </w:pPr>
        </w:pPrChange>
      </w:pPr>
      <w:ins w:id="1727" w:author="L Reuben" w:date="2021-02-18T17:33:00Z">
        <w:r>
          <w:rPr>
            <w:rFonts w:ascii="Times New Roman" w:hint="eastAsia"/>
            <w:noProof/>
            <w:szCs w:val="21"/>
          </w:rPr>
          <w:drawing>
            <wp:inline distT="0" distB="0" distL="0" distR="0" wp14:anchorId="2C448C09" wp14:editId="0044F0D2">
              <wp:extent cx="4861560" cy="262128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r="7670"/>
                      <a:stretch/>
                    </pic:blipFill>
                    <pic:spPr bwMode="auto">
                      <a:xfrm>
                        <a:off x="0" y="0"/>
                        <a:ext cx="4861560" cy="2621280"/>
                      </a:xfrm>
                      <a:prstGeom prst="rect">
                        <a:avLst/>
                      </a:prstGeom>
                      <a:noFill/>
                      <a:ln>
                        <a:noFill/>
                      </a:ln>
                      <a:extLst>
                        <a:ext uri="{53640926-AAD7-44D8-BBD7-CCE9431645EC}">
                          <a14:shadowObscured xmlns:a14="http://schemas.microsoft.com/office/drawing/2010/main"/>
                        </a:ext>
                      </a:extLst>
                    </pic:spPr>
                  </pic:pic>
                </a:graphicData>
              </a:graphic>
            </wp:inline>
          </w:drawing>
        </w:r>
      </w:ins>
      <w:del w:id="1728" w:author="L Reuben" w:date="2021-02-18T17:33:00Z">
        <w:r w:rsidR="0011038E" w:rsidDel="002F4AEB">
          <w:rPr>
            <w:rFonts w:ascii="Times New Roman" w:hint="eastAsia"/>
            <w:noProof/>
            <w:szCs w:val="21"/>
          </w:rPr>
          <w:drawing>
            <wp:inline distT="0" distB="0" distL="0" distR="0" wp14:anchorId="7AF64050" wp14:editId="1229FCEF">
              <wp:extent cx="5265420" cy="284226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65420" cy="2842260"/>
                      </a:xfrm>
                      <a:prstGeom prst="rect">
                        <a:avLst/>
                      </a:prstGeom>
                      <a:noFill/>
                      <a:ln>
                        <a:noFill/>
                      </a:ln>
                    </pic:spPr>
                  </pic:pic>
                </a:graphicData>
              </a:graphic>
            </wp:inline>
          </w:drawing>
        </w:r>
      </w:del>
    </w:p>
    <w:p w14:paraId="7466AADC" w14:textId="65AA5F2B" w:rsidR="00424ABA" w:rsidRDefault="00665640" w:rsidP="00424ABA">
      <w:pPr>
        <w:ind w:firstLineChars="0" w:firstLine="0"/>
        <w:jc w:val="center"/>
        <w:rPr>
          <w:noProof/>
        </w:rPr>
      </w:pPr>
      <w:bookmarkStart w:id="1729" w:name="_Ref627221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93D71">
        <w:rPr>
          <w:noProof/>
        </w:rPr>
        <w:t>26</w:t>
      </w:r>
      <w:r>
        <w:fldChar w:fldCharType="end"/>
      </w:r>
      <w:bookmarkEnd w:id="1729"/>
      <w:r>
        <w:t xml:space="preserve"> 2018</w:t>
      </w:r>
      <w:r>
        <w:rPr>
          <w:rFonts w:hint="eastAsia"/>
        </w:rPr>
        <w:t>年</w:t>
      </w:r>
      <w:r>
        <w:rPr>
          <w:rFonts w:hint="eastAsia"/>
        </w:rPr>
        <w:t>1</w:t>
      </w:r>
      <w:r>
        <w:t>2</w:t>
      </w:r>
      <w:r>
        <w:rPr>
          <w:rFonts w:hint="eastAsia"/>
        </w:rPr>
        <w:t>月</w:t>
      </w:r>
      <w:r>
        <w:rPr>
          <w:rFonts w:hint="eastAsia"/>
        </w:rPr>
        <w:t>1</w:t>
      </w:r>
      <w:r>
        <w:rPr>
          <w:rFonts w:hint="eastAsia"/>
        </w:rPr>
        <w:t>日</w:t>
      </w:r>
      <w:r>
        <w:rPr>
          <w:rFonts w:hint="eastAsia"/>
        </w:rPr>
        <w:t>K</w:t>
      </w:r>
      <w:r>
        <w:rPr>
          <w:rFonts w:hint="eastAsia"/>
        </w:rPr>
        <w:t>波段</w:t>
      </w:r>
      <w:r>
        <w:rPr>
          <w:rFonts w:hint="eastAsia"/>
          <w:noProof/>
        </w:rPr>
        <w:t>星间距高频噪声时频谱</w:t>
      </w:r>
    </w:p>
    <w:p w14:paraId="5E4E2857" w14:textId="1F3456E4" w:rsidR="00665640" w:rsidRPr="00500EB5" w:rsidRDefault="00665640" w:rsidP="00424ABA">
      <w:pPr>
        <w:ind w:firstLineChars="0" w:firstLine="0"/>
        <w:jc w:val="center"/>
        <w:rPr>
          <w:noProof/>
        </w:rPr>
      </w:pPr>
      <w:r>
        <w:t xml:space="preserve">Figure </w:t>
      </w:r>
      <w:r w:rsidR="007B54A4">
        <w:rPr>
          <w:noProof/>
        </w:rPr>
        <w:fldChar w:fldCharType="begin"/>
      </w:r>
      <w:r w:rsidR="007B54A4">
        <w:rPr>
          <w:noProof/>
        </w:rPr>
        <w:instrText xml:space="preserve"> SEQ Figure \* ARABIC </w:instrText>
      </w:r>
      <w:r w:rsidR="007B54A4">
        <w:rPr>
          <w:noProof/>
        </w:rPr>
        <w:fldChar w:fldCharType="separate"/>
      </w:r>
      <w:r w:rsidR="00293D71">
        <w:rPr>
          <w:noProof/>
        </w:rPr>
        <w:t>26</w:t>
      </w:r>
      <w:r w:rsidR="007B54A4">
        <w:rPr>
          <w:noProof/>
        </w:rPr>
        <w:fldChar w:fldCharType="end"/>
      </w:r>
      <w:r>
        <w:t xml:space="preserve"> S</w:t>
      </w:r>
      <w:r>
        <w:rPr>
          <w:rFonts w:hint="eastAsia"/>
        </w:rPr>
        <w:t>pectrogram</w:t>
      </w:r>
      <w:r>
        <w:t xml:space="preserve"> </w:t>
      </w:r>
      <w:r>
        <w:rPr>
          <w:rFonts w:hint="eastAsia"/>
        </w:rPr>
        <w:t>of</w:t>
      </w:r>
      <w:r>
        <w:t xml:space="preserve"> the high frequency noise of K-band inter-satellite range on December 1, 2018</w:t>
      </w:r>
    </w:p>
    <w:p w14:paraId="52214DFF" w14:textId="5D55D65E" w:rsidR="00665640" w:rsidRPr="00A604AF" w:rsidDel="002F4AEB" w:rsidRDefault="002F4AEB">
      <w:pPr>
        <w:pStyle w:val="ab"/>
        <w:ind w:right="210" w:firstLineChars="0" w:firstLine="0"/>
        <w:jc w:val="center"/>
        <w:rPr>
          <w:del w:id="1730" w:author="L Reuben" w:date="2021-02-18T17:33:00Z"/>
          <w:rFonts w:ascii="Times New Roman"/>
          <w:szCs w:val="21"/>
        </w:rPr>
        <w:pPrChange w:id="1731" w:author="L Reuben" w:date="2021-02-19T16:12:00Z">
          <w:pPr>
            <w:pStyle w:val="ab"/>
            <w:ind w:right="210" w:firstLineChars="0" w:firstLine="0"/>
          </w:pPr>
        </w:pPrChange>
      </w:pPr>
      <w:ins w:id="1732" w:author="L Reuben" w:date="2021-02-18T17:33:00Z">
        <w:r>
          <w:rPr>
            <w:noProof/>
            <w:szCs w:val="21"/>
          </w:rPr>
          <w:lastRenderedPageBreak/>
          <w:drawing>
            <wp:inline distT="0" distB="0" distL="0" distR="0" wp14:anchorId="77DAE028" wp14:editId="490E8416">
              <wp:extent cx="4861560" cy="2621280"/>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r="7670"/>
                      <a:stretch/>
                    </pic:blipFill>
                    <pic:spPr bwMode="auto">
                      <a:xfrm>
                        <a:off x="0" y="0"/>
                        <a:ext cx="4861560" cy="2621280"/>
                      </a:xfrm>
                      <a:prstGeom prst="rect">
                        <a:avLst/>
                      </a:prstGeom>
                      <a:noFill/>
                      <a:ln>
                        <a:noFill/>
                      </a:ln>
                      <a:extLst>
                        <a:ext uri="{53640926-AAD7-44D8-BBD7-CCE9431645EC}">
                          <a14:shadowObscured xmlns:a14="http://schemas.microsoft.com/office/drawing/2010/main"/>
                        </a:ext>
                      </a:extLst>
                    </pic:spPr>
                  </pic:pic>
                </a:graphicData>
              </a:graphic>
            </wp:inline>
          </w:drawing>
        </w:r>
      </w:ins>
    </w:p>
    <w:p w14:paraId="049972E3" w14:textId="77777777" w:rsidR="00665640" w:rsidDel="002F4AEB" w:rsidRDefault="00665640">
      <w:pPr>
        <w:pStyle w:val="ab"/>
        <w:ind w:right="210" w:firstLineChars="0" w:firstLine="0"/>
        <w:jc w:val="center"/>
        <w:rPr>
          <w:del w:id="1733" w:author="L Reuben" w:date="2021-02-18T17:33:00Z"/>
          <w:rFonts w:ascii="Times New Roman"/>
          <w:szCs w:val="21"/>
        </w:rPr>
        <w:pPrChange w:id="1734" w:author="L Reuben" w:date="2021-02-19T16:12:00Z">
          <w:pPr>
            <w:pStyle w:val="ab"/>
            <w:ind w:right="210" w:firstLineChars="0" w:firstLine="0"/>
          </w:pPr>
        </w:pPrChange>
      </w:pPr>
    </w:p>
    <w:p w14:paraId="5510E3D5" w14:textId="2713DB91" w:rsidR="00412112" w:rsidRDefault="0011038E">
      <w:pPr>
        <w:pStyle w:val="ab"/>
        <w:ind w:right="210" w:firstLineChars="0" w:firstLine="0"/>
        <w:jc w:val="center"/>
        <w:rPr>
          <w:rFonts w:ascii="Times New Roman"/>
          <w:szCs w:val="21"/>
        </w:rPr>
        <w:pPrChange w:id="1735" w:author="L Reuben" w:date="2021-02-19T16:12:00Z">
          <w:pPr>
            <w:pStyle w:val="ab"/>
            <w:ind w:right="210" w:firstLineChars="0" w:firstLine="0"/>
          </w:pPr>
        </w:pPrChange>
      </w:pPr>
      <w:del w:id="1736" w:author="L Reuben" w:date="2021-02-18T17:33:00Z">
        <w:r w:rsidDel="002F4AEB">
          <w:rPr>
            <w:rFonts w:ascii="Times New Roman" w:hint="eastAsia"/>
            <w:noProof/>
            <w:szCs w:val="21"/>
          </w:rPr>
          <w:drawing>
            <wp:inline distT="0" distB="0" distL="0" distR="0" wp14:anchorId="350C2679" wp14:editId="1641FD95">
              <wp:extent cx="5273040" cy="2811780"/>
              <wp:effectExtent l="0" t="0" r="381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73040" cy="2811780"/>
                      </a:xfrm>
                      <a:prstGeom prst="rect">
                        <a:avLst/>
                      </a:prstGeom>
                      <a:noFill/>
                      <a:ln>
                        <a:noFill/>
                      </a:ln>
                    </pic:spPr>
                  </pic:pic>
                </a:graphicData>
              </a:graphic>
            </wp:inline>
          </w:drawing>
        </w:r>
      </w:del>
    </w:p>
    <w:p w14:paraId="3D1CFF11" w14:textId="37C7007A" w:rsidR="00424ABA" w:rsidRDefault="00665640" w:rsidP="00424ABA">
      <w:pPr>
        <w:ind w:firstLineChars="0" w:firstLine="0"/>
        <w:jc w:val="center"/>
        <w:rPr>
          <w:noProof/>
        </w:rPr>
      </w:pPr>
      <w:bookmarkStart w:id="1737" w:name="_Ref627221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93D71">
        <w:rPr>
          <w:noProof/>
        </w:rPr>
        <w:t>27</w:t>
      </w:r>
      <w:r>
        <w:fldChar w:fldCharType="end"/>
      </w:r>
      <w:bookmarkEnd w:id="1737"/>
      <w:r>
        <w:t xml:space="preserve"> 201</w:t>
      </w:r>
      <w:del w:id="1738" w:author="L Reuben" w:date="2021-02-18T17:33:00Z">
        <w:r w:rsidDel="002F4AEB">
          <w:delText>8</w:delText>
        </w:r>
      </w:del>
      <w:ins w:id="1739" w:author="L Reuben" w:date="2021-02-18T17:33:00Z">
        <w:r w:rsidR="002F4AEB">
          <w:t>9</w:t>
        </w:r>
      </w:ins>
      <w:r>
        <w:rPr>
          <w:rFonts w:hint="eastAsia"/>
        </w:rPr>
        <w:t>年</w:t>
      </w:r>
      <w:r>
        <w:rPr>
          <w:rFonts w:hint="eastAsia"/>
        </w:rPr>
        <w:t>1</w:t>
      </w:r>
      <w:del w:id="1740" w:author="L Reuben" w:date="2021-02-18T17:33:00Z">
        <w:r w:rsidDel="002F4AEB">
          <w:delText>2</w:delText>
        </w:r>
      </w:del>
      <w:r>
        <w:rPr>
          <w:rFonts w:hint="eastAsia"/>
        </w:rPr>
        <w:t>月</w:t>
      </w:r>
      <w:r>
        <w:rPr>
          <w:rFonts w:hint="eastAsia"/>
        </w:rPr>
        <w:t>1</w:t>
      </w:r>
      <w:r>
        <w:rPr>
          <w:rFonts w:hint="eastAsia"/>
        </w:rPr>
        <w:t>日</w:t>
      </w:r>
      <w:r>
        <w:rPr>
          <w:rFonts w:hint="eastAsia"/>
        </w:rPr>
        <w:t>K</w:t>
      </w:r>
      <w:r>
        <w:rPr>
          <w:rFonts w:hint="eastAsia"/>
        </w:rPr>
        <w:t>波段</w:t>
      </w:r>
      <w:r>
        <w:rPr>
          <w:rFonts w:hint="eastAsia"/>
          <w:noProof/>
        </w:rPr>
        <w:t>星间距高频噪声时频谱</w:t>
      </w:r>
    </w:p>
    <w:p w14:paraId="62283946" w14:textId="6E41FE8E" w:rsidR="00665640" w:rsidRPr="00500EB5" w:rsidRDefault="00665640" w:rsidP="00424ABA">
      <w:pPr>
        <w:ind w:firstLineChars="0" w:firstLine="0"/>
        <w:jc w:val="center"/>
        <w:rPr>
          <w:noProof/>
        </w:rPr>
      </w:pPr>
      <w:r>
        <w:t xml:space="preserve">Figure </w:t>
      </w:r>
      <w:r w:rsidR="007B54A4">
        <w:rPr>
          <w:noProof/>
        </w:rPr>
        <w:fldChar w:fldCharType="begin"/>
      </w:r>
      <w:r w:rsidR="007B54A4">
        <w:rPr>
          <w:noProof/>
        </w:rPr>
        <w:instrText xml:space="preserve"> SEQ Figure \* ARABIC </w:instrText>
      </w:r>
      <w:r w:rsidR="007B54A4">
        <w:rPr>
          <w:noProof/>
        </w:rPr>
        <w:fldChar w:fldCharType="separate"/>
      </w:r>
      <w:r w:rsidR="00293D71">
        <w:rPr>
          <w:noProof/>
        </w:rPr>
        <w:t>27</w:t>
      </w:r>
      <w:r w:rsidR="007B54A4">
        <w:rPr>
          <w:noProof/>
        </w:rPr>
        <w:fldChar w:fldCharType="end"/>
      </w:r>
      <w:r>
        <w:t xml:space="preserve"> S</w:t>
      </w:r>
      <w:r>
        <w:rPr>
          <w:rFonts w:hint="eastAsia"/>
        </w:rPr>
        <w:t>pectrogram</w:t>
      </w:r>
      <w:r>
        <w:t xml:space="preserve"> </w:t>
      </w:r>
      <w:r>
        <w:rPr>
          <w:rFonts w:hint="eastAsia"/>
        </w:rPr>
        <w:t>of</w:t>
      </w:r>
      <w:r>
        <w:t xml:space="preserve"> the high frequency noise of K-band inter-satellite range on </w:t>
      </w:r>
      <w:ins w:id="1741" w:author="L Reuben" w:date="2021-02-18T17:33:00Z">
        <w:r w:rsidR="002F4AEB">
          <w:t>J</w:t>
        </w:r>
        <w:r w:rsidR="002F4AEB">
          <w:rPr>
            <w:rFonts w:hint="eastAsia"/>
          </w:rPr>
          <w:t>anuary</w:t>
        </w:r>
      </w:ins>
      <w:del w:id="1742" w:author="L Reuben" w:date="2021-02-18T17:33:00Z">
        <w:r w:rsidDel="002F4AEB">
          <w:delText>December</w:delText>
        </w:r>
      </w:del>
      <w:r>
        <w:t xml:space="preserve"> 1, 201</w:t>
      </w:r>
      <w:ins w:id="1743" w:author="L Reuben" w:date="2021-02-18T17:33:00Z">
        <w:r w:rsidR="002F4AEB">
          <w:t>9</w:t>
        </w:r>
      </w:ins>
      <w:del w:id="1744" w:author="L Reuben" w:date="2021-02-18T17:33:00Z">
        <w:r w:rsidDel="002F4AEB">
          <w:delText>8</w:delText>
        </w:r>
      </w:del>
    </w:p>
    <w:p w14:paraId="53928754" w14:textId="77777777" w:rsidR="0011038E" w:rsidRPr="00665640" w:rsidDel="002F4AEB" w:rsidRDefault="0011038E" w:rsidP="00412112">
      <w:pPr>
        <w:pStyle w:val="ab"/>
        <w:ind w:right="210" w:firstLineChars="0" w:firstLine="0"/>
        <w:rPr>
          <w:del w:id="1745" w:author="L Reuben" w:date="2021-02-18T17:34:00Z"/>
          <w:rFonts w:ascii="Times New Roman"/>
          <w:szCs w:val="21"/>
        </w:rPr>
      </w:pPr>
    </w:p>
    <w:p w14:paraId="6E524816" w14:textId="77777777" w:rsidR="00412112" w:rsidDel="002F4AEB" w:rsidRDefault="00412112" w:rsidP="00412112">
      <w:pPr>
        <w:pStyle w:val="ab"/>
        <w:ind w:right="210" w:firstLineChars="0" w:firstLine="0"/>
        <w:rPr>
          <w:del w:id="1746" w:author="L Reuben" w:date="2021-02-18T17:34:00Z"/>
          <w:rFonts w:ascii="Times New Roman"/>
          <w:szCs w:val="21"/>
        </w:rPr>
      </w:pPr>
    </w:p>
    <w:p w14:paraId="3E7055E8" w14:textId="77777777" w:rsidR="00412112" w:rsidRPr="00816519" w:rsidRDefault="00412112" w:rsidP="00412112">
      <w:pPr>
        <w:pStyle w:val="ab"/>
        <w:ind w:right="210" w:firstLineChars="0" w:firstLine="0"/>
        <w:rPr>
          <w:rFonts w:ascii="Times New Roman"/>
          <w:szCs w:val="21"/>
        </w:rPr>
      </w:pPr>
    </w:p>
    <w:p w14:paraId="69635A00" w14:textId="3D0B83FF" w:rsidR="00C51618" w:rsidRDefault="00C51618" w:rsidP="006F297E">
      <w:pPr>
        <w:widowControl/>
        <w:spacing w:line="270" w:lineRule="atLeast"/>
        <w:ind w:firstLineChars="0" w:firstLine="0"/>
        <w:jc w:val="left"/>
        <w:rPr>
          <w:rFonts w:ascii="����" w:hAnsi="����" w:cs="宋体" w:hint="eastAsia"/>
          <w:color w:val="FF0000"/>
          <w:kern w:val="0"/>
          <w:sz w:val="20"/>
          <w:szCs w:val="20"/>
          <w:shd w:val="clear" w:color="auto" w:fill="FFFFFF"/>
        </w:rPr>
      </w:pPr>
      <w:r w:rsidRPr="00C51618">
        <w:rPr>
          <w:rFonts w:ascii="����" w:hAnsi="����" w:cs="宋体"/>
          <w:b/>
          <w:bCs/>
          <w:color w:val="000000"/>
          <w:kern w:val="0"/>
          <w:sz w:val="24"/>
          <w:szCs w:val="24"/>
          <w:shd w:val="clear" w:color="auto" w:fill="FFFFFF"/>
        </w:rPr>
        <w:t>结</w:t>
      </w:r>
      <w:r w:rsidRPr="00C51618">
        <w:rPr>
          <w:rFonts w:ascii="����" w:hAnsi="����" w:cs="宋体"/>
          <w:b/>
          <w:bCs/>
          <w:color w:val="000000"/>
          <w:kern w:val="0"/>
          <w:sz w:val="24"/>
          <w:szCs w:val="24"/>
          <w:shd w:val="clear" w:color="auto" w:fill="FFFFFF"/>
        </w:rPr>
        <w:t> </w:t>
      </w:r>
      <w:r w:rsidRPr="00C51618">
        <w:rPr>
          <w:rFonts w:ascii="����" w:hAnsi="����" w:cs="宋体"/>
          <w:b/>
          <w:bCs/>
          <w:color w:val="000000"/>
          <w:kern w:val="0"/>
          <w:sz w:val="24"/>
          <w:szCs w:val="24"/>
          <w:shd w:val="clear" w:color="auto" w:fill="FFFFFF"/>
        </w:rPr>
        <w:t>论</w:t>
      </w:r>
    </w:p>
    <w:p w14:paraId="7DD398DC" w14:textId="77777777" w:rsidR="00782CA5" w:rsidRPr="00C51618" w:rsidRDefault="00782CA5" w:rsidP="006F297E">
      <w:pPr>
        <w:widowControl/>
        <w:spacing w:line="270" w:lineRule="atLeast"/>
        <w:ind w:firstLine="400"/>
        <w:jc w:val="left"/>
        <w:rPr>
          <w:rFonts w:ascii="����" w:hAnsi="����" w:cs="宋体" w:hint="eastAsia"/>
          <w:color w:val="000000"/>
          <w:kern w:val="0"/>
          <w:sz w:val="20"/>
          <w:szCs w:val="20"/>
          <w:shd w:val="clear" w:color="auto" w:fill="FFFFFF"/>
        </w:rPr>
      </w:pPr>
    </w:p>
    <w:p w14:paraId="2380A0F9" w14:textId="399C3E36" w:rsidR="00C51618" w:rsidRPr="00C51618" w:rsidRDefault="00C51618" w:rsidP="006F297E">
      <w:pPr>
        <w:widowControl/>
        <w:spacing w:line="270" w:lineRule="atLeast"/>
        <w:ind w:firstLine="400"/>
        <w:jc w:val="left"/>
        <w:rPr>
          <w:rFonts w:ascii="����" w:hAnsi="����" w:cs="宋体" w:hint="eastAsia"/>
          <w:color w:val="000000"/>
          <w:kern w:val="0"/>
          <w:sz w:val="20"/>
          <w:szCs w:val="20"/>
          <w:shd w:val="clear" w:color="auto" w:fill="FFFFFF"/>
        </w:rPr>
      </w:pPr>
    </w:p>
    <w:p w14:paraId="30173849" w14:textId="43A58644" w:rsidR="00C51618" w:rsidRPr="00C51618" w:rsidRDefault="00C51618" w:rsidP="000329AE">
      <w:pPr>
        <w:widowControl/>
        <w:spacing w:line="270" w:lineRule="atLeast"/>
        <w:ind w:firstLineChars="0" w:firstLine="0"/>
        <w:jc w:val="left"/>
        <w:rPr>
          <w:rFonts w:ascii="����" w:hAnsi="����" w:cs="宋体" w:hint="eastAsia"/>
          <w:color w:val="000000"/>
          <w:kern w:val="0"/>
          <w:sz w:val="20"/>
          <w:szCs w:val="20"/>
          <w:shd w:val="clear" w:color="auto" w:fill="FFFFFF"/>
        </w:rPr>
      </w:pPr>
      <w:r w:rsidRPr="00C51618">
        <w:rPr>
          <w:rFonts w:ascii="����" w:hAnsi="����" w:cs="宋体"/>
          <w:b/>
          <w:bCs/>
          <w:color w:val="000000"/>
          <w:kern w:val="0"/>
          <w:sz w:val="24"/>
          <w:szCs w:val="24"/>
          <w:shd w:val="clear" w:color="auto" w:fill="FFFFFF"/>
        </w:rPr>
        <w:t>致</w:t>
      </w:r>
      <w:r w:rsidR="00DA7D7E">
        <w:rPr>
          <w:rFonts w:ascii="����" w:hAnsi="����" w:cs="宋体" w:hint="eastAsia"/>
          <w:b/>
          <w:bCs/>
          <w:color w:val="000000"/>
          <w:kern w:val="0"/>
          <w:sz w:val="24"/>
          <w:szCs w:val="24"/>
          <w:shd w:val="clear" w:color="auto" w:fill="FFFFFF"/>
        </w:rPr>
        <w:t xml:space="preserve"> </w:t>
      </w:r>
      <w:r w:rsidRPr="00C51618">
        <w:rPr>
          <w:rFonts w:ascii="����" w:hAnsi="����" w:cs="宋体"/>
          <w:b/>
          <w:bCs/>
          <w:color w:val="000000"/>
          <w:kern w:val="0"/>
          <w:sz w:val="24"/>
          <w:szCs w:val="24"/>
          <w:shd w:val="clear" w:color="auto" w:fill="FFFFFF"/>
        </w:rPr>
        <w:t>谢</w:t>
      </w:r>
      <w:r w:rsidRPr="00C51618">
        <w:rPr>
          <w:rFonts w:ascii="����" w:hAnsi="����" w:cs="宋体"/>
          <w:color w:val="000000"/>
          <w:kern w:val="0"/>
          <w:sz w:val="24"/>
          <w:szCs w:val="24"/>
          <w:shd w:val="clear" w:color="auto" w:fill="FFFFFF"/>
        </w:rPr>
        <w:t>  </w:t>
      </w:r>
      <w:r w:rsidRPr="00C51618">
        <w:rPr>
          <w:rFonts w:ascii="����" w:hAnsi="����" w:cs="宋体"/>
          <w:color w:val="000000"/>
          <w:kern w:val="0"/>
          <w:sz w:val="20"/>
          <w:szCs w:val="20"/>
          <w:shd w:val="clear" w:color="auto" w:fill="FFFFFF"/>
        </w:rPr>
        <w:t>    </w:t>
      </w:r>
      <w:r w:rsidRPr="00C51618">
        <w:rPr>
          <w:rFonts w:ascii="����" w:hAnsi="����" w:cs="宋体"/>
          <w:color w:val="000000"/>
          <w:kern w:val="0"/>
          <w:sz w:val="20"/>
          <w:szCs w:val="20"/>
          <w:shd w:val="clear" w:color="auto" w:fill="FFFFFF"/>
        </w:rPr>
        <w:t>致谢是必要的，对成果做出贡献的人应该得到书面感谢。</w:t>
      </w:r>
      <w:r w:rsidRPr="00C51618">
        <w:rPr>
          <w:rFonts w:ascii="����" w:hAnsi="����" w:cs="宋体"/>
          <w:color w:val="000000"/>
          <w:kern w:val="0"/>
          <w:sz w:val="20"/>
          <w:szCs w:val="20"/>
          <w:shd w:val="clear" w:color="auto" w:fill="FFFFFF"/>
        </w:rPr>
        <w:t> </w:t>
      </w:r>
    </w:p>
    <w:p w14:paraId="05D702BE" w14:textId="77777777" w:rsidR="00C51618" w:rsidRPr="00C51618" w:rsidRDefault="00C51618" w:rsidP="006F297E">
      <w:pPr>
        <w:widowControl/>
        <w:spacing w:line="400" w:lineRule="atLeast"/>
        <w:ind w:firstLine="482"/>
        <w:jc w:val="left"/>
        <w:rPr>
          <w:rFonts w:ascii="����" w:hAnsi="����" w:cs="宋体" w:hint="eastAsia"/>
          <w:color w:val="000000"/>
          <w:kern w:val="0"/>
          <w:sz w:val="20"/>
          <w:szCs w:val="20"/>
          <w:shd w:val="clear" w:color="auto" w:fill="FFFFFF"/>
        </w:rPr>
      </w:pPr>
      <w:r w:rsidRPr="00C51618">
        <w:rPr>
          <w:rFonts w:ascii="����" w:hAnsi="����" w:cs="宋体"/>
          <w:b/>
          <w:bCs/>
          <w:color w:val="000000"/>
          <w:kern w:val="0"/>
          <w:sz w:val="24"/>
          <w:szCs w:val="24"/>
          <w:shd w:val="clear" w:color="auto" w:fill="FFFFFF"/>
        </w:rPr>
        <w:t>《地球物理学报》文后参考文献表著录格式</w:t>
      </w:r>
    </w:p>
    <w:p w14:paraId="2490EBAC" w14:textId="77777777" w:rsidR="00C51618" w:rsidRPr="00C51618" w:rsidRDefault="00C51618" w:rsidP="006F297E">
      <w:pPr>
        <w:widowControl/>
        <w:spacing w:line="270" w:lineRule="atLeast"/>
        <w:ind w:firstLine="360"/>
        <w:jc w:val="left"/>
        <w:rPr>
          <w:rFonts w:ascii="����" w:hAnsi="����" w:cs="宋体" w:hint="eastAsia"/>
          <w:color w:val="000000"/>
          <w:kern w:val="0"/>
          <w:sz w:val="20"/>
          <w:szCs w:val="20"/>
          <w:shd w:val="clear" w:color="auto" w:fill="FFFFFF"/>
        </w:rPr>
      </w:pPr>
      <w:r w:rsidRPr="00C51618">
        <w:rPr>
          <w:rFonts w:ascii="����" w:hAnsi="����" w:cs="宋体"/>
          <w:color w:val="000000"/>
          <w:kern w:val="0"/>
          <w:sz w:val="18"/>
          <w:szCs w:val="18"/>
          <w:shd w:val="clear" w:color="auto" w:fill="FFFFFF"/>
        </w:rPr>
        <w:t> </w:t>
      </w:r>
    </w:p>
    <w:p w14:paraId="66ADE53F" w14:textId="77777777" w:rsidR="00C51618" w:rsidRPr="00C51618" w:rsidRDefault="00C51618" w:rsidP="006F297E">
      <w:pPr>
        <w:widowControl/>
        <w:spacing w:line="270"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 </w:t>
      </w:r>
    </w:p>
    <w:p w14:paraId="384091D5"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参考文献表采用著者</w:t>
      </w:r>
      <w:r w:rsidRPr="00C51618">
        <w:rPr>
          <w:rFonts w:ascii="����" w:hAnsi="����" w:cs="宋体"/>
          <w:color w:val="000000"/>
          <w:kern w:val="0"/>
          <w:sz w:val="20"/>
          <w:szCs w:val="20"/>
          <w:shd w:val="clear" w:color="auto" w:fill="FFFFFF"/>
        </w:rPr>
        <w:t>-</w:t>
      </w:r>
      <w:r w:rsidRPr="00C51618">
        <w:rPr>
          <w:rFonts w:ascii="����" w:hAnsi="����" w:cs="宋体"/>
          <w:color w:val="000000"/>
          <w:kern w:val="0"/>
          <w:sz w:val="20"/>
          <w:szCs w:val="20"/>
          <w:shd w:val="clear" w:color="auto" w:fill="FFFFFF"/>
        </w:rPr>
        <w:t>出版年制，各篇文献首先按文种（中文、日文、西文、俄文、其他文种）集中</w:t>
      </w:r>
      <w:r w:rsidRPr="00C51618">
        <w:rPr>
          <w:rFonts w:ascii="����" w:hAnsi="����" w:cs="宋体"/>
          <w:color w:val="000000"/>
          <w:kern w:val="0"/>
          <w:sz w:val="20"/>
          <w:szCs w:val="20"/>
          <w:shd w:val="clear" w:color="auto" w:fill="FFFFFF"/>
        </w:rPr>
        <w:t xml:space="preserve">; </w:t>
      </w:r>
      <w:r w:rsidRPr="00C51618">
        <w:rPr>
          <w:rFonts w:ascii="����" w:hAnsi="����" w:cs="宋体"/>
          <w:color w:val="000000"/>
          <w:kern w:val="0"/>
          <w:sz w:val="20"/>
          <w:szCs w:val="20"/>
          <w:shd w:val="clear" w:color="auto" w:fill="FFFFFF"/>
        </w:rPr>
        <w:t>然后按著者字顺和出版年排列。中文文献按汉语拼音字顺排列。著者一律姓先名后</w:t>
      </w:r>
      <w:r w:rsidRPr="00C51618">
        <w:rPr>
          <w:rFonts w:ascii="����" w:hAnsi="����" w:cs="宋体"/>
          <w:color w:val="000000"/>
          <w:kern w:val="0"/>
          <w:sz w:val="20"/>
          <w:szCs w:val="20"/>
          <w:shd w:val="clear" w:color="auto" w:fill="FFFFFF"/>
        </w:rPr>
        <w:t>,</w:t>
      </w:r>
      <w:r w:rsidRPr="00C51618">
        <w:rPr>
          <w:rFonts w:ascii="����" w:hAnsi="����" w:cs="宋体"/>
          <w:color w:val="000000"/>
          <w:kern w:val="0"/>
          <w:sz w:val="20"/>
          <w:szCs w:val="20"/>
          <w:shd w:val="clear" w:color="auto" w:fill="FFFFFF"/>
        </w:rPr>
        <w:t>名后不加缩写点。著者</w:t>
      </w:r>
      <w:r w:rsidRPr="00C51618">
        <w:rPr>
          <w:rFonts w:ascii="����" w:hAnsi="����" w:cs="宋体"/>
          <w:color w:val="000000"/>
          <w:kern w:val="0"/>
          <w:sz w:val="20"/>
          <w:szCs w:val="20"/>
          <w:shd w:val="clear" w:color="auto" w:fill="FFFFFF"/>
        </w:rPr>
        <w:t>1~3</w:t>
      </w:r>
      <w:r w:rsidRPr="00C51618">
        <w:rPr>
          <w:rFonts w:ascii="����" w:hAnsi="����" w:cs="宋体"/>
          <w:color w:val="000000"/>
          <w:kern w:val="0"/>
          <w:sz w:val="20"/>
          <w:szCs w:val="20"/>
          <w:shd w:val="clear" w:color="auto" w:fill="FFFFFF"/>
        </w:rPr>
        <w:t>名时，全部署名；超过</w:t>
      </w:r>
      <w:r w:rsidRPr="00C51618">
        <w:rPr>
          <w:rFonts w:ascii="����" w:hAnsi="����" w:cs="宋体"/>
          <w:color w:val="000000"/>
          <w:kern w:val="0"/>
          <w:sz w:val="20"/>
          <w:szCs w:val="20"/>
          <w:shd w:val="clear" w:color="auto" w:fill="FFFFFF"/>
        </w:rPr>
        <w:t>3</w:t>
      </w:r>
      <w:r w:rsidRPr="00C51618">
        <w:rPr>
          <w:rFonts w:ascii="����" w:hAnsi="����" w:cs="宋体"/>
          <w:color w:val="000000"/>
          <w:kern w:val="0"/>
          <w:sz w:val="20"/>
          <w:szCs w:val="20"/>
          <w:shd w:val="clear" w:color="auto" w:fill="FFFFFF"/>
        </w:rPr>
        <w:t>名者，其后加</w:t>
      </w:r>
      <w:r w:rsidRPr="00C51618">
        <w:rPr>
          <w:rFonts w:ascii="����" w:hAnsi="����" w:cs="宋体"/>
          <w:color w:val="000000"/>
          <w:kern w:val="0"/>
          <w:sz w:val="20"/>
          <w:szCs w:val="20"/>
          <w:shd w:val="clear" w:color="auto" w:fill="FFFFFF"/>
        </w:rPr>
        <w:t>“</w:t>
      </w:r>
      <w:r w:rsidRPr="00C51618">
        <w:rPr>
          <w:rFonts w:ascii="����" w:hAnsi="����" w:cs="宋体"/>
          <w:color w:val="000000"/>
          <w:kern w:val="0"/>
          <w:sz w:val="20"/>
          <w:szCs w:val="20"/>
          <w:shd w:val="clear" w:color="auto" w:fill="FFFFFF"/>
        </w:rPr>
        <w:t>等</w:t>
      </w:r>
      <w:r w:rsidRPr="00C51618">
        <w:rPr>
          <w:rFonts w:ascii="����" w:hAnsi="����" w:cs="宋体"/>
          <w:color w:val="000000"/>
          <w:kern w:val="0"/>
          <w:sz w:val="20"/>
          <w:szCs w:val="20"/>
          <w:shd w:val="clear" w:color="auto" w:fill="FFFFFF"/>
        </w:rPr>
        <w:t>”</w:t>
      </w:r>
      <w:r w:rsidRPr="00C51618">
        <w:rPr>
          <w:rFonts w:ascii="����" w:hAnsi="����" w:cs="宋体"/>
          <w:color w:val="000000"/>
          <w:kern w:val="0"/>
          <w:sz w:val="20"/>
          <w:szCs w:val="20"/>
          <w:shd w:val="clear" w:color="auto" w:fill="FFFFFF"/>
        </w:rPr>
        <w:t>或</w:t>
      </w:r>
      <w:r w:rsidRPr="00C51618">
        <w:rPr>
          <w:rFonts w:ascii="����" w:hAnsi="����" w:cs="宋体"/>
          <w:color w:val="000000"/>
          <w:kern w:val="0"/>
          <w:sz w:val="20"/>
          <w:szCs w:val="20"/>
          <w:shd w:val="clear" w:color="auto" w:fill="FFFFFF"/>
        </w:rPr>
        <w:t>“et al”</w:t>
      </w:r>
      <w:r w:rsidRPr="00C51618">
        <w:rPr>
          <w:rFonts w:ascii="����" w:hAnsi="����" w:cs="宋体"/>
          <w:color w:val="000000"/>
          <w:kern w:val="0"/>
          <w:sz w:val="20"/>
          <w:szCs w:val="20"/>
          <w:shd w:val="clear" w:color="auto" w:fill="FFFFFF"/>
        </w:rPr>
        <w:t>。著录同一著者在同一年出版的多篇文献时，出版年后应用小写字母</w:t>
      </w:r>
      <w:r w:rsidRPr="00C51618">
        <w:rPr>
          <w:rFonts w:ascii="����" w:hAnsi="����" w:cs="宋体"/>
          <w:color w:val="000000"/>
          <w:kern w:val="0"/>
          <w:sz w:val="20"/>
          <w:szCs w:val="20"/>
          <w:shd w:val="clear" w:color="auto" w:fill="FFFFFF"/>
        </w:rPr>
        <w:t> a</w:t>
      </w:r>
      <w:r w:rsidRPr="00C51618">
        <w:rPr>
          <w:rFonts w:ascii="����" w:hAnsi="����" w:cs="宋体"/>
          <w:color w:val="000000"/>
          <w:kern w:val="0"/>
          <w:sz w:val="20"/>
          <w:szCs w:val="20"/>
          <w:shd w:val="clear" w:color="auto" w:fill="FFFFFF"/>
        </w:rPr>
        <w:t>，</w:t>
      </w:r>
      <w:r w:rsidRPr="00C51618">
        <w:rPr>
          <w:rFonts w:ascii="����" w:hAnsi="����" w:cs="宋体"/>
          <w:color w:val="000000"/>
          <w:kern w:val="0"/>
          <w:sz w:val="20"/>
          <w:szCs w:val="20"/>
          <w:shd w:val="clear" w:color="auto" w:fill="FFFFFF"/>
        </w:rPr>
        <w:t>b</w:t>
      </w:r>
      <w:r w:rsidRPr="00C51618">
        <w:rPr>
          <w:rFonts w:ascii="����" w:hAnsi="����" w:cs="宋体"/>
          <w:color w:val="000000"/>
          <w:kern w:val="0"/>
          <w:sz w:val="20"/>
          <w:szCs w:val="20"/>
          <w:shd w:val="clear" w:color="auto" w:fill="FFFFFF"/>
        </w:rPr>
        <w:t>，</w:t>
      </w:r>
      <w:r w:rsidRPr="00C51618">
        <w:rPr>
          <w:rFonts w:ascii="����" w:hAnsi="����" w:cs="宋体"/>
          <w:color w:val="000000"/>
          <w:kern w:val="0"/>
          <w:sz w:val="20"/>
          <w:szCs w:val="20"/>
          <w:shd w:val="clear" w:color="auto" w:fill="FFFFFF"/>
        </w:rPr>
        <w:t>c</w:t>
      </w:r>
      <w:r w:rsidRPr="00C51618">
        <w:rPr>
          <w:rFonts w:ascii="����" w:hAnsi="����" w:cs="宋体"/>
          <w:color w:val="000000"/>
          <w:kern w:val="0"/>
          <w:sz w:val="20"/>
          <w:szCs w:val="20"/>
          <w:shd w:val="clear" w:color="auto" w:fill="FFFFFF"/>
        </w:rPr>
        <w:t>，</w:t>
      </w:r>
      <w:r w:rsidRPr="00C51618">
        <w:rPr>
          <w:rFonts w:ascii="����" w:hAnsi="����" w:cs="宋体"/>
          <w:color w:val="000000"/>
          <w:kern w:val="0"/>
          <w:sz w:val="20"/>
          <w:szCs w:val="20"/>
          <w:shd w:val="clear" w:color="auto" w:fill="FFFFFF"/>
        </w:rPr>
        <w:t>…</w:t>
      </w:r>
      <w:r w:rsidRPr="00C51618">
        <w:rPr>
          <w:rFonts w:ascii="����" w:hAnsi="����" w:cs="宋体"/>
          <w:color w:val="000000"/>
          <w:kern w:val="0"/>
          <w:sz w:val="20"/>
          <w:szCs w:val="20"/>
          <w:shd w:val="clear" w:color="auto" w:fill="FFFFFF"/>
        </w:rPr>
        <w:t>区别。</w:t>
      </w:r>
    </w:p>
    <w:p w14:paraId="20275A18"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 </w:t>
      </w:r>
    </w:p>
    <w:p w14:paraId="20B809A9"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著录示例</w:t>
      </w:r>
    </w:p>
    <w:p w14:paraId="4F57620C"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连续出版物中析出的文献</w:t>
      </w:r>
    </w:p>
    <w:p w14:paraId="66595567"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王卫民</w:t>
      </w:r>
      <w:r w:rsidRPr="00C51618">
        <w:rPr>
          <w:rFonts w:ascii="����" w:hAnsi="����" w:cs="宋体"/>
          <w:color w:val="000000"/>
          <w:kern w:val="0"/>
          <w:sz w:val="20"/>
          <w:szCs w:val="20"/>
          <w:shd w:val="clear" w:color="auto" w:fill="FFFFFF"/>
        </w:rPr>
        <w:t xml:space="preserve">, </w:t>
      </w:r>
      <w:r w:rsidRPr="00C51618">
        <w:rPr>
          <w:rFonts w:ascii="����" w:hAnsi="����" w:cs="宋体"/>
          <w:color w:val="000000"/>
          <w:kern w:val="0"/>
          <w:sz w:val="20"/>
          <w:szCs w:val="20"/>
          <w:shd w:val="clear" w:color="auto" w:fill="FFFFFF"/>
        </w:rPr>
        <w:t>郝金来</w:t>
      </w:r>
      <w:r w:rsidRPr="00C51618">
        <w:rPr>
          <w:rFonts w:ascii="����" w:hAnsi="����" w:cs="宋体"/>
          <w:color w:val="000000"/>
          <w:kern w:val="0"/>
          <w:sz w:val="20"/>
          <w:szCs w:val="20"/>
          <w:shd w:val="clear" w:color="auto" w:fill="FFFFFF"/>
        </w:rPr>
        <w:t xml:space="preserve">, </w:t>
      </w:r>
      <w:r w:rsidRPr="00C51618">
        <w:rPr>
          <w:rFonts w:ascii="����" w:hAnsi="����" w:cs="宋体"/>
          <w:color w:val="000000"/>
          <w:kern w:val="0"/>
          <w:sz w:val="20"/>
          <w:szCs w:val="20"/>
          <w:shd w:val="clear" w:color="auto" w:fill="FFFFFF"/>
        </w:rPr>
        <w:t>姚振兴</w:t>
      </w:r>
      <w:r w:rsidRPr="00C51618">
        <w:rPr>
          <w:rFonts w:ascii="����" w:hAnsi="����" w:cs="宋体"/>
          <w:color w:val="000000"/>
          <w:kern w:val="0"/>
          <w:sz w:val="20"/>
          <w:szCs w:val="20"/>
          <w:shd w:val="clear" w:color="auto" w:fill="FFFFFF"/>
        </w:rPr>
        <w:t>. 2013. 2013</w:t>
      </w:r>
      <w:r w:rsidRPr="00C51618">
        <w:rPr>
          <w:rFonts w:ascii="����" w:hAnsi="����" w:cs="宋体"/>
          <w:color w:val="000000"/>
          <w:kern w:val="0"/>
          <w:sz w:val="20"/>
          <w:szCs w:val="20"/>
          <w:shd w:val="clear" w:color="auto" w:fill="FFFFFF"/>
        </w:rPr>
        <w:t>年</w:t>
      </w:r>
      <w:r w:rsidRPr="00C51618">
        <w:rPr>
          <w:rFonts w:ascii="����" w:hAnsi="����" w:cs="宋体"/>
          <w:color w:val="000000"/>
          <w:kern w:val="0"/>
          <w:sz w:val="20"/>
          <w:szCs w:val="20"/>
          <w:shd w:val="clear" w:color="auto" w:fill="FFFFFF"/>
        </w:rPr>
        <w:t>4</w:t>
      </w:r>
      <w:r w:rsidRPr="00C51618">
        <w:rPr>
          <w:rFonts w:ascii="����" w:hAnsi="����" w:cs="宋体"/>
          <w:color w:val="000000"/>
          <w:kern w:val="0"/>
          <w:sz w:val="20"/>
          <w:szCs w:val="20"/>
          <w:shd w:val="clear" w:color="auto" w:fill="FFFFFF"/>
        </w:rPr>
        <w:t>月</w:t>
      </w:r>
      <w:r w:rsidRPr="00C51618">
        <w:rPr>
          <w:rFonts w:ascii="����" w:hAnsi="����" w:cs="宋体"/>
          <w:color w:val="000000"/>
          <w:kern w:val="0"/>
          <w:sz w:val="20"/>
          <w:szCs w:val="20"/>
          <w:shd w:val="clear" w:color="auto" w:fill="FFFFFF"/>
        </w:rPr>
        <w:t>20</w:t>
      </w:r>
      <w:r w:rsidRPr="00C51618">
        <w:rPr>
          <w:rFonts w:ascii="����" w:hAnsi="����" w:cs="宋体"/>
          <w:color w:val="000000"/>
          <w:kern w:val="0"/>
          <w:sz w:val="20"/>
          <w:szCs w:val="20"/>
          <w:shd w:val="clear" w:color="auto" w:fill="FFFFFF"/>
        </w:rPr>
        <w:t>日四川芦山地震震源破裂过程反演初步结果</w:t>
      </w:r>
      <w:r w:rsidRPr="00C51618">
        <w:rPr>
          <w:rFonts w:ascii="����" w:hAnsi="����" w:cs="宋体"/>
          <w:color w:val="000000"/>
          <w:kern w:val="0"/>
          <w:sz w:val="20"/>
          <w:szCs w:val="20"/>
          <w:shd w:val="clear" w:color="auto" w:fill="FFFFFF"/>
        </w:rPr>
        <w:t>. </w:t>
      </w:r>
      <w:r w:rsidRPr="00C51618">
        <w:rPr>
          <w:rFonts w:ascii="����" w:hAnsi="����" w:cs="宋体"/>
          <w:color w:val="000000"/>
          <w:kern w:val="0"/>
          <w:sz w:val="20"/>
          <w:szCs w:val="20"/>
          <w:shd w:val="clear" w:color="auto" w:fill="FFFFFF"/>
        </w:rPr>
        <w:t>地球物理学报</w:t>
      </w:r>
      <w:r w:rsidRPr="00C51618">
        <w:rPr>
          <w:rFonts w:ascii="����" w:hAnsi="����" w:cs="宋体"/>
          <w:color w:val="000000"/>
          <w:kern w:val="0"/>
          <w:sz w:val="20"/>
          <w:szCs w:val="20"/>
          <w:shd w:val="clear" w:color="auto" w:fill="FFFFFF"/>
        </w:rPr>
        <w:t>, 56(4): 1412-1417, doi: 10.6038/cjg20130436.</w:t>
      </w:r>
    </w:p>
    <w:p w14:paraId="0C2E319A"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Retterer J M, Decker D T, Borer W S, et al. 2005. Assimilative modeling of the equatorial ionosphere for scintillation forecasting: Modeling with vertical drifts. </w:t>
      </w:r>
      <w:r w:rsidRPr="00C51618">
        <w:rPr>
          <w:rFonts w:ascii="����" w:hAnsi="����" w:cs="宋体"/>
          <w:i/>
          <w:iCs/>
          <w:color w:val="000000"/>
          <w:kern w:val="0"/>
          <w:sz w:val="20"/>
          <w:szCs w:val="20"/>
          <w:shd w:val="clear" w:color="auto" w:fill="FFFFFF"/>
        </w:rPr>
        <w:t>J. Geophys. Res.</w:t>
      </w:r>
      <w:r w:rsidRPr="00C51618">
        <w:rPr>
          <w:rFonts w:ascii="����" w:hAnsi="����" w:cs="宋体"/>
          <w:color w:val="000000"/>
          <w:kern w:val="0"/>
          <w:sz w:val="20"/>
          <w:szCs w:val="20"/>
          <w:shd w:val="clear" w:color="auto" w:fill="FFFFFF"/>
        </w:rPr>
        <w:t>, 110(A11): A11307, doi: 10.1029/2002JA009613.</w:t>
      </w:r>
    </w:p>
    <w:p w14:paraId="6331AAF9"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专</w:t>
      </w:r>
      <w:r w:rsidRPr="00C51618">
        <w:rPr>
          <w:rFonts w:ascii="����" w:hAnsi="����" w:cs="宋体"/>
          <w:color w:val="000000"/>
          <w:kern w:val="0"/>
          <w:sz w:val="20"/>
          <w:szCs w:val="20"/>
          <w:shd w:val="clear" w:color="auto" w:fill="FFFFFF"/>
        </w:rPr>
        <w:t> </w:t>
      </w:r>
      <w:r w:rsidRPr="00C51618">
        <w:rPr>
          <w:rFonts w:ascii="����" w:hAnsi="����" w:cs="宋体"/>
          <w:color w:val="000000"/>
          <w:kern w:val="0"/>
          <w:sz w:val="20"/>
          <w:szCs w:val="20"/>
          <w:shd w:val="clear" w:color="auto" w:fill="FFFFFF"/>
        </w:rPr>
        <w:t>著</w:t>
      </w:r>
    </w:p>
    <w:p w14:paraId="0378FDFC"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晋光文，孔祥儒</w:t>
      </w:r>
      <w:r w:rsidRPr="00C51618">
        <w:rPr>
          <w:rFonts w:ascii="����" w:hAnsi="����" w:cs="宋体"/>
          <w:color w:val="000000"/>
          <w:kern w:val="0"/>
          <w:sz w:val="20"/>
          <w:szCs w:val="20"/>
          <w:shd w:val="clear" w:color="auto" w:fill="FFFFFF"/>
        </w:rPr>
        <w:t xml:space="preserve">. 2006. </w:t>
      </w:r>
      <w:r w:rsidRPr="00C51618">
        <w:rPr>
          <w:rFonts w:ascii="����" w:hAnsi="����" w:cs="宋体"/>
          <w:color w:val="000000"/>
          <w:kern w:val="0"/>
          <w:sz w:val="20"/>
          <w:szCs w:val="20"/>
          <w:shd w:val="clear" w:color="auto" w:fill="FFFFFF"/>
        </w:rPr>
        <w:t>大地电磁阻抗张量的畸变与分解</w:t>
      </w:r>
      <w:r w:rsidRPr="00C51618">
        <w:rPr>
          <w:rFonts w:ascii="����" w:hAnsi="����" w:cs="宋体"/>
          <w:color w:val="000000"/>
          <w:kern w:val="0"/>
          <w:sz w:val="20"/>
          <w:szCs w:val="20"/>
          <w:shd w:val="clear" w:color="auto" w:fill="FFFFFF"/>
        </w:rPr>
        <w:t xml:space="preserve">. </w:t>
      </w:r>
      <w:r w:rsidRPr="00C51618">
        <w:rPr>
          <w:rFonts w:ascii="����" w:hAnsi="����" w:cs="宋体"/>
          <w:color w:val="000000"/>
          <w:kern w:val="0"/>
          <w:sz w:val="20"/>
          <w:szCs w:val="20"/>
          <w:shd w:val="clear" w:color="auto" w:fill="FFFFFF"/>
        </w:rPr>
        <w:t>北京</w:t>
      </w:r>
      <w:r w:rsidRPr="00C51618">
        <w:rPr>
          <w:rFonts w:ascii="����" w:hAnsi="����" w:cs="宋体"/>
          <w:color w:val="000000"/>
          <w:kern w:val="0"/>
          <w:sz w:val="20"/>
          <w:szCs w:val="20"/>
          <w:shd w:val="clear" w:color="auto" w:fill="FFFFFF"/>
        </w:rPr>
        <w:t xml:space="preserve">: </w:t>
      </w:r>
      <w:r w:rsidRPr="00C51618">
        <w:rPr>
          <w:rFonts w:ascii="����" w:hAnsi="����" w:cs="宋体"/>
          <w:color w:val="000000"/>
          <w:kern w:val="0"/>
          <w:sz w:val="20"/>
          <w:szCs w:val="20"/>
          <w:shd w:val="clear" w:color="auto" w:fill="FFFFFF"/>
        </w:rPr>
        <w:t>地震出版社</w:t>
      </w:r>
      <w:r w:rsidRPr="00C51618">
        <w:rPr>
          <w:rFonts w:ascii="����" w:hAnsi="����" w:cs="宋体"/>
          <w:color w:val="000000"/>
          <w:kern w:val="0"/>
          <w:sz w:val="20"/>
          <w:szCs w:val="20"/>
          <w:shd w:val="clear" w:color="auto" w:fill="FFFFFF"/>
        </w:rPr>
        <w:t>.</w:t>
      </w:r>
    </w:p>
    <w:p w14:paraId="53B452C2"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Davis J C. 1984. Statistics and Data Analysis in Geology. New York: John Wiley.</w:t>
      </w:r>
    </w:p>
    <w:p w14:paraId="47D7CEBE"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翻译文献</w:t>
      </w:r>
    </w:p>
    <w:p w14:paraId="3D2328F0"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lastRenderedPageBreak/>
        <w:t>莫里茨</w:t>
      </w:r>
      <w:r w:rsidRPr="00C51618">
        <w:rPr>
          <w:rFonts w:ascii="����" w:hAnsi="����" w:cs="宋体"/>
          <w:color w:val="000000"/>
          <w:kern w:val="0"/>
          <w:sz w:val="20"/>
          <w:szCs w:val="20"/>
          <w:shd w:val="clear" w:color="auto" w:fill="FFFFFF"/>
        </w:rPr>
        <w:t xml:space="preserve"> H. 1992. </w:t>
      </w:r>
      <w:r w:rsidRPr="00C51618">
        <w:rPr>
          <w:rFonts w:ascii="����" w:hAnsi="����" w:cs="宋体"/>
          <w:color w:val="000000"/>
          <w:kern w:val="0"/>
          <w:sz w:val="20"/>
          <w:szCs w:val="20"/>
          <w:shd w:val="clear" w:color="auto" w:fill="FFFFFF"/>
        </w:rPr>
        <w:t>地球形状</w:t>
      </w:r>
      <w:r w:rsidRPr="00C51618">
        <w:rPr>
          <w:rFonts w:ascii="����" w:hAnsi="����" w:cs="宋体"/>
          <w:color w:val="000000"/>
          <w:kern w:val="0"/>
          <w:sz w:val="20"/>
          <w:szCs w:val="20"/>
          <w:shd w:val="clear" w:color="auto" w:fill="FFFFFF"/>
        </w:rPr>
        <w:t>——</w:t>
      </w:r>
      <w:r w:rsidRPr="00C51618">
        <w:rPr>
          <w:rFonts w:ascii="����" w:hAnsi="����" w:cs="宋体"/>
          <w:color w:val="000000"/>
          <w:kern w:val="0"/>
          <w:sz w:val="20"/>
          <w:szCs w:val="20"/>
          <w:shd w:val="clear" w:color="auto" w:fill="FFFFFF"/>
        </w:rPr>
        <w:t>理论大地测量学和地球内部物理学</w:t>
      </w:r>
      <w:r w:rsidRPr="00C51618">
        <w:rPr>
          <w:rFonts w:ascii="����" w:hAnsi="����" w:cs="宋体"/>
          <w:color w:val="000000"/>
          <w:kern w:val="0"/>
          <w:sz w:val="20"/>
          <w:szCs w:val="20"/>
          <w:shd w:val="clear" w:color="auto" w:fill="FFFFFF"/>
        </w:rPr>
        <w:t xml:space="preserve">. </w:t>
      </w:r>
      <w:r w:rsidRPr="00C51618">
        <w:rPr>
          <w:rFonts w:ascii="����" w:hAnsi="����" w:cs="宋体"/>
          <w:color w:val="000000"/>
          <w:kern w:val="0"/>
          <w:sz w:val="20"/>
          <w:szCs w:val="20"/>
          <w:shd w:val="clear" w:color="auto" w:fill="FFFFFF"/>
        </w:rPr>
        <w:t>陈俊勇</w:t>
      </w:r>
      <w:r w:rsidRPr="00C51618">
        <w:rPr>
          <w:rFonts w:ascii="����" w:hAnsi="����" w:cs="宋体"/>
          <w:color w:val="000000"/>
          <w:kern w:val="0"/>
          <w:sz w:val="20"/>
          <w:szCs w:val="20"/>
          <w:shd w:val="clear" w:color="auto" w:fill="FFFFFF"/>
        </w:rPr>
        <w:t xml:space="preserve">, </w:t>
      </w:r>
      <w:r w:rsidRPr="00C51618">
        <w:rPr>
          <w:rFonts w:ascii="����" w:hAnsi="����" w:cs="宋体"/>
          <w:color w:val="000000"/>
          <w:kern w:val="0"/>
          <w:sz w:val="20"/>
          <w:szCs w:val="20"/>
          <w:shd w:val="clear" w:color="auto" w:fill="FFFFFF"/>
        </w:rPr>
        <w:t>左传惠译</w:t>
      </w:r>
      <w:r w:rsidRPr="00C51618">
        <w:rPr>
          <w:rFonts w:ascii="����" w:hAnsi="����" w:cs="宋体"/>
          <w:color w:val="000000"/>
          <w:kern w:val="0"/>
          <w:sz w:val="20"/>
          <w:szCs w:val="20"/>
          <w:shd w:val="clear" w:color="auto" w:fill="FFFFFF"/>
        </w:rPr>
        <w:t xml:space="preserve">. </w:t>
      </w:r>
      <w:r w:rsidRPr="00C51618">
        <w:rPr>
          <w:rFonts w:ascii="����" w:hAnsi="����" w:cs="宋体"/>
          <w:color w:val="000000"/>
          <w:kern w:val="0"/>
          <w:sz w:val="20"/>
          <w:szCs w:val="20"/>
          <w:shd w:val="clear" w:color="auto" w:fill="FFFFFF"/>
        </w:rPr>
        <w:t>北京</w:t>
      </w:r>
      <w:r w:rsidRPr="00C51618">
        <w:rPr>
          <w:rFonts w:ascii="����" w:hAnsi="����" w:cs="宋体"/>
          <w:color w:val="000000"/>
          <w:kern w:val="0"/>
          <w:sz w:val="20"/>
          <w:szCs w:val="20"/>
          <w:shd w:val="clear" w:color="auto" w:fill="FFFFFF"/>
        </w:rPr>
        <w:t xml:space="preserve">: </w:t>
      </w:r>
      <w:r w:rsidRPr="00C51618">
        <w:rPr>
          <w:rFonts w:ascii="����" w:hAnsi="����" w:cs="宋体"/>
          <w:color w:val="000000"/>
          <w:kern w:val="0"/>
          <w:sz w:val="20"/>
          <w:szCs w:val="20"/>
          <w:shd w:val="clear" w:color="auto" w:fill="FFFFFF"/>
        </w:rPr>
        <w:t>测绘出版社</w:t>
      </w:r>
      <w:r w:rsidRPr="00C51618">
        <w:rPr>
          <w:rFonts w:ascii="����" w:hAnsi="����" w:cs="宋体"/>
          <w:color w:val="000000"/>
          <w:kern w:val="0"/>
          <w:sz w:val="20"/>
          <w:szCs w:val="20"/>
          <w:shd w:val="clear" w:color="auto" w:fill="FFFFFF"/>
        </w:rPr>
        <w:t>, 28-39.</w:t>
      </w:r>
    </w:p>
    <w:p w14:paraId="08E657D5"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Moritz H. 1992. The figure of the Earth: theoretical geodesy and the Earth’s interior (in Chinese). Chen J Y, Zuo C H Trans. Beijing: Surveying and Mapping Press, 28-39.</w:t>
      </w:r>
    </w:p>
    <w:p w14:paraId="07C4354A"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专著和论文集中析出的文献</w:t>
      </w:r>
    </w:p>
    <w:p w14:paraId="0D3D001F"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Kieffer S W. 1982. Dynamics and thermodynamics of volcanic eruptions: Implications for the plumes of Io. //Morrison D ed. Satellites of Jupiter. Tucson: Univ. of Arizona Press, 674-723.</w:t>
      </w:r>
    </w:p>
    <w:p w14:paraId="783A6D7D"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会议文献</w:t>
      </w:r>
    </w:p>
    <w:p w14:paraId="74875881"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Doll W E, Miller R D, Xia J. 1994. Noninvasive shallow seismic source comparison for hazardous waste site investigations. 64th Ann. Internat Mtg., Soc. Expi. Geophys.. Expanded Abstracts, 591-594.</w:t>
      </w:r>
    </w:p>
    <w:p w14:paraId="075B5610" w14:textId="77777777" w:rsidR="00C51618" w:rsidRPr="00C51618" w:rsidRDefault="00C51618" w:rsidP="006F297E">
      <w:pPr>
        <w:widowControl/>
        <w:spacing w:line="293" w:lineRule="atLeast"/>
        <w:ind w:firstLine="402"/>
        <w:jc w:val="left"/>
        <w:rPr>
          <w:rFonts w:ascii="����" w:hAnsi="����" w:cs="宋体" w:hint="eastAsia"/>
          <w:color w:val="000000"/>
          <w:kern w:val="0"/>
          <w:sz w:val="20"/>
          <w:szCs w:val="20"/>
          <w:shd w:val="clear" w:color="auto" w:fill="FFFFFF"/>
        </w:rPr>
      </w:pPr>
      <w:r w:rsidRPr="00C51618">
        <w:rPr>
          <w:rFonts w:ascii="����" w:hAnsi="����" w:cs="宋体"/>
          <w:b/>
          <w:bCs/>
          <w:color w:val="000000"/>
          <w:kern w:val="0"/>
          <w:sz w:val="20"/>
          <w:szCs w:val="20"/>
          <w:shd w:val="clear" w:color="auto" w:fill="FFFFFF"/>
        </w:rPr>
        <w:t>学位论文</w:t>
      </w:r>
    </w:p>
    <w:p w14:paraId="56014767"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徐晓华</w:t>
      </w:r>
      <w:r w:rsidRPr="00C51618">
        <w:rPr>
          <w:rFonts w:ascii="����" w:hAnsi="����" w:cs="宋体"/>
          <w:color w:val="000000"/>
          <w:kern w:val="0"/>
          <w:sz w:val="20"/>
          <w:szCs w:val="20"/>
          <w:shd w:val="clear" w:color="auto" w:fill="FFFFFF"/>
        </w:rPr>
        <w:t xml:space="preserve">. 2003. </w:t>
      </w:r>
      <w:r w:rsidRPr="00C51618">
        <w:rPr>
          <w:rFonts w:ascii="����" w:hAnsi="����" w:cs="宋体"/>
          <w:color w:val="000000"/>
          <w:kern w:val="0"/>
          <w:sz w:val="20"/>
          <w:szCs w:val="20"/>
          <w:shd w:val="clear" w:color="auto" w:fill="FFFFFF"/>
        </w:rPr>
        <w:t>利用</w:t>
      </w:r>
      <w:r w:rsidRPr="00C51618">
        <w:rPr>
          <w:rFonts w:ascii="����" w:hAnsi="����" w:cs="宋体"/>
          <w:color w:val="000000"/>
          <w:kern w:val="0"/>
          <w:sz w:val="20"/>
          <w:szCs w:val="20"/>
          <w:shd w:val="clear" w:color="auto" w:fill="FFFFFF"/>
        </w:rPr>
        <w:t>GNSS</w:t>
      </w:r>
      <w:r w:rsidRPr="00C51618">
        <w:rPr>
          <w:rFonts w:ascii="����" w:hAnsi="����" w:cs="宋体"/>
          <w:color w:val="000000"/>
          <w:kern w:val="0"/>
          <w:sz w:val="20"/>
          <w:szCs w:val="20"/>
          <w:shd w:val="clear" w:color="auto" w:fill="FFFFFF"/>
        </w:rPr>
        <w:t>无线电掩星技术探测地球大气的研究</w:t>
      </w:r>
      <w:r w:rsidRPr="00C51618">
        <w:rPr>
          <w:rFonts w:ascii="����" w:hAnsi="����" w:cs="宋体"/>
          <w:color w:val="000000"/>
          <w:kern w:val="0"/>
          <w:sz w:val="20"/>
          <w:szCs w:val="20"/>
          <w:shd w:val="clear" w:color="auto" w:fill="FFFFFF"/>
        </w:rPr>
        <w:t>[</w:t>
      </w:r>
      <w:r w:rsidRPr="00C51618">
        <w:rPr>
          <w:rFonts w:ascii="����" w:hAnsi="����" w:cs="宋体"/>
          <w:color w:val="000000"/>
          <w:kern w:val="0"/>
          <w:sz w:val="20"/>
          <w:szCs w:val="20"/>
          <w:shd w:val="clear" w:color="auto" w:fill="FFFFFF"/>
        </w:rPr>
        <w:t>博士论文</w:t>
      </w:r>
      <w:r w:rsidRPr="00C51618">
        <w:rPr>
          <w:rFonts w:ascii="����" w:hAnsi="����" w:cs="宋体"/>
          <w:color w:val="000000"/>
          <w:kern w:val="0"/>
          <w:sz w:val="20"/>
          <w:szCs w:val="20"/>
          <w:shd w:val="clear" w:color="auto" w:fill="FFFFFF"/>
        </w:rPr>
        <w:t xml:space="preserve">]. </w:t>
      </w:r>
      <w:r w:rsidRPr="00C51618">
        <w:rPr>
          <w:rFonts w:ascii="����" w:hAnsi="����" w:cs="宋体"/>
          <w:color w:val="000000"/>
          <w:kern w:val="0"/>
          <w:sz w:val="20"/>
          <w:szCs w:val="20"/>
          <w:shd w:val="clear" w:color="auto" w:fill="FFFFFF"/>
        </w:rPr>
        <w:t>武汉</w:t>
      </w:r>
      <w:r w:rsidRPr="00C51618">
        <w:rPr>
          <w:rFonts w:ascii="����" w:hAnsi="����" w:cs="宋体"/>
          <w:color w:val="000000"/>
          <w:kern w:val="0"/>
          <w:sz w:val="20"/>
          <w:szCs w:val="20"/>
          <w:shd w:val="clear" w:color="auto" w:fill="FFFFFF"/>
        </w:rPr>
        <w:t xml:space="preserve">: </w:t>
      </w:r>
      <w:r w:rsidRPr="00C51618">
        <w:rPr>
          <w:rFonts w:ascii="����" w:hAnsi="����" w:cs="宋体"/>
          <w:color w:val="000000"/>
          <w:kern w:val="0"/>
          <w:sz w:val="20"/>
          <w:szCs w:val="20"/>
          <w:shd w:val="clear" w:color="auto" w:fill="FFFFFF"/>
        </w:rPr>
        <w:t>武汉大学测绘学院</w:t>
      </w:r>
      <w:r w:rsidRPr="00C51618">
        <w:rPr>
          <w:rFonts w:ascii="����" w:hAnsi="����" w:cs="宋体"/>
          <w:color w:val="000000"/>
          <w:kern w:val="0"/>
          <w:sz w:val="20"/>
          <w:szCs w:val="20"/>
          <w:shd w:val="clear" w:color="auto" w:fill="FFFFFF"/>
        </w:rPr>
        <w:t>.</w:t>
      </w:r>
    </w:p>
    <w:p w14:paraId="0A1D1EFA"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i/>
          <w:iCs/>
          <w:color w:val="000000"/>
          <w:kern w:val="0"/>
          <w:sz w:val="20"/>
          <w:szCs w:val="20"/>
          <w:shd w:val="clear" w:color="auto" w:fill="FFFFFF"/>
        </w:rPr>
        <w:t>Akkurt R</w:t>
      </w:r>
      <w:r w:rsidRPr="00C51618">
        <w:rPr>
          <w:rFonts w:ascii="����" w:hAnsi="����" w:cs="宋体"/>
          <w:color w:val="000000"/>
          <w:kern w:val="0"/>
          <w:sz w:val="20"/>
          <w:szCs w:val="20"/>
          <w:shd w:val="clear" w:color="auto" w:fill="FFFFFF"/>
        </w:rPr>
        <w:t>. 1990. </w:t>
      </w:r>
      <w:r w:rsidRPr="00C51618">
        <w:rPr>
          <w:rFonts w:ascii="����" w:hAnsi="����" w:cs="宋体"/>
          <w:i/>
          <w:iCs/>
          <w:color w:val="000000"/>
          <w:kern w:val="0"/>
          <w:sz w:val="20"/>
          <w:szCs w:val="20"/>
          <w:shd w:val="clear" w:color="auto" w:fill="FFFFFF"/>
        </w:rPr>
        <w:t>Effects of motion</w:t>
      </w:r>
      <w:r w:rsidRPr="00C51618">
        <w:rPr>
          <w:rFonts w:ascii="����" w:hAnsi="����" w:cs="宋体"/>
          <w:color w:val="000000"/>
          <w:kern w:val="0"/>
          <w:sz w:val="20"/>
          <w:szCs w:val="20"/>
          <w:shd w:val="clear" w:color="auto" w:fill="FFFFFF"/>
        </w:rPr>
        <w:t> in pulsed NMR logging [Ph. D. thesis]. Colorado: Colorado School of Mines.</w:t>
      </w:r>
    </w:p>
    <w:p w14:paraId="1A3A0728" w14:textId="77777777" w:rsidR="00C51618" w:rsidRPr="00C51618" w:rsidRDefault="00C51618" w:rsidP="006F297E">
      <w:pPr>
        <w:widowControl/>
        <w:spacing w:line="270"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 </w:t>
      </w:r>
    </w:p>
    <w:p w14:paraId="3F31550F" w14:textId="77777777" w:rsidR="00C51618" w:rsidRPr="00C51618" w:rsidRDefault="00C51618" w:rsidP="006F297E">
      <w:pPr>
        <w:widowControl/>
        <w:spacing w:line="270"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正文中引用的文献的标注方法采用著者</w:t>
      </w:r>
      <w:r w:rsidRPr="00C51618">
        <w:rPr>
          <w:rFonts w:ascii="����" w:hAnsi="����" w:cs="宋体"/>
          <w:color w:val="000000"/>
          <w:kern w:val="0"/>
          <w:sz w:val="20"/>
          <w:szCs w:val="20"/>
          <w:shd w:val="clear" w:color="auto" w:fill="FFFFFF"/>
        </w:rPr>
        <w:t>-</w:t>
      </w:r>
      <w:r w:rsidRPr="00C51618">
        <w:rPr>
          <w:rFonts w:ascii="����" w:hAnsi="����" w:cs="宋体"/>
          <w:color w:val="000000"/>
          <w:kern w:val="0"/>
          <w:sz w:val="20"/>
          <w:szCs w:val="20"/>
          <w:shd w:val="clear" w:color="auto" w:fill="FFFFFF"/>
        </w:rPr>
        <w:t>出版年制。</w:t>
      </w:r>
    </w:p>
    <w:p w14:paraId="6298FDE2" w14:textId="77777777" w:rsidR="00C51618" w:rsidRPr="00C51618" w:rsidRDefault="00C51618" w:rsidP="006F297E">
      <w:pPr>
        <w:widowControl/>
        <w:spacing w:line="270"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各篇文献的标注内容由著者姓氏与出版年构成，并置于</w:t>
      </w:r>
      <w:r w:rsidRPr="00C51618">
        <w:rPr>
          <w:rFonts w:ascii="����" w:hAnsi="����" w:cs="宋体"/>
          <w:color w:val="000000"/>
          <w:kern w:val="0"/>
          <w:sz w:val="20"/>
          <w:szCs w:val="20"/>
          <w:shd w:val="clear" w:color="auto" w:fill="FFFFFF"/>
        </w:rPr>
        <w:t>“( )”</w:t>
      </w:r>
      <w:r w:rsidRPr="00C51618">
        <w:rPr>
          <w:rFonts w:ascii="����" w:hAnsi="����" w:cs="宋体"/>
          <w:color w:val="000000"/>
          <w:kern w:val="0"/>
          <w:sz w:val="20"/>
          <w:szCs w:val="20"/>
          <w:shd w:val="clear" w:color="auto" w:fill="FFFFFF"/>
        </w:rPr>
        <w:t>内。倘若只标注著者姓氏无法识别该人名时，可标注著者姓名，例如中国人著者、朝鲜人著者、日本人用汉字姓名的著者等。集体著者著述的文献可标注机关团体名称。倘若正文中已提及著者姓名，则在其后的</w:t>
      </w:r>
      <w:r w:rsidRPr="00C51618">
        <w:rPr>
          <w:rFonts w:ascii="����" w:hAnsi="����" w:cs="宋体"/>
          <w:color w:val="000000"/>
          <w:kern w:val="0"/>
          <w:sz w:val="20"/>
          <w:szCs w:val="20"/>
          <w:shd w:val="clear" w:color="auto" w:fill="FFFFFF"/>
        </w:rPr>
        <w:t>“( )”</w:t>
      </w:r>
      <w:r w:rsidRPr="00C51618">
        <w:rPr>
          <w:rFonts w:ascii="����" w:hAnsi="����" w:cs="宋体"/>
          <w:color w:val="000000"/>
          <w:kern w:val="0"/>
          <w:sz w:val="20"/>
          <w:szCs w:val="20"/>
          <w:shd w:val="clear" w:color="auto" w:fill="FFFFFF"/>
        </w:rPr>
        <w:t>内只须著录出版年。</w:t>
      </w:r>
    </w:p>
    <w:p w14:paraId="2250B459" w14:textId="77777777" w:rsidR="00C51618" w:rsidRPr="00C51618" w:rsidRDefault="00C51618" w:rsidP="006F297E">
      <w:pPr>
        <w:widowControl/>
        <w:spacing w:line="270"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在正文中引用多著者文献时，对欧美著者只需标注第一个著者的姓，其后附</w:t>
      </w:r>
      <w:r w:rsidRPr="00C51618">
        <w:rPr>
          <w:rFonts w:ascii="����" w:hAnsi="����" w:cs="宋体"/>
          <w:color w:val="000000"/>
          <w:kern w:val="0"/>
          <w:sz w:val="20"/>
          <w:szCs w:val="20"/>
          <w:shd w:val="clear" w:color="auto" w:fill="FFFFFF"/>
        </w:rPr>
        <w:t xml:space="preserve">“et al”; </w:t>
      </w:r>
      <w:r w:rsidRPr="00C51618">
        <w:rPr>
          <w:rFonts w:ascii="����" w:hAnsi="����" w:cs="宋体"/>
          <w:color w:val="000000"/>
          <w:kern w:val="0"/>
          <w:sz w:val="20"/>
          <w:szCs w:val="20"/>
          <w:shd w:val="clear" w:color="auto" w:fill="FFFFFF"/>
        </w:rPr>
        <w:t>对中国著者应标注第一著者的姓名，其后附</w:t>
      </w:r>
      <w:r w:rsidRPr="00C51618">
        <w:rPr>
          <w:rFonts w:ascii="����" w:hAnsi="����" w:cs="宋体"/>
          <w:color w:val="000000"/>
          <w:kern w:val="0"/>
          <w:sz w:val="20"/>
          <w:szCs w:val="20"/>
          <w:shd w:val="clear" w:color="auto" w:fill="FFFFFF"/>
        </w:rPr>
        <w:t>“</w:t>
      </w:r>
      <w:r w:rsidRPr="00C51618">
        <w:rPr>
          <w:rFonts w:ascii="����" w:hAnsi="����" w:cs="宋体"/>
          <w:color w:val="000000"/>
          <w:kern w:val="0"/>
          <w:sz w:val="20"/>
          <w:szCs w:val="20"/>
          <w:shd w:val="clear" w:color="auto" w:fill="FFFFFF"/>
        </w:rPr>
        <w:t>等</w:t>
      </w:r>
      <w:r w:rsidRPr="00C51618">
        <w:rPr>
          <w:rFonts w:ascii="����" w:hAnsi="����" w:cs="宋体"/>
          <w:color w:val="000000"/>
          <w:kern w:val="0"/>
          <w:sz w:val="20"/>
          <w:szCs w:val="20"/>
          <w:shd w:val="clear" w:color="auto" w:fill="FFFFFF"/>
        </w:rPr>
        <w:t>”</w:t>
      </w:r>
      <w:r w:rsidRPr="00C51618">
        <w:rPr>
          <w:rFonts w:ascii="����" w:hAnsi="����" w:cs="宋体"/>
          <w:color w:val="000000"/>
          <w:kern w:val="0"/>
          <w:sz w:val="20"/>
          <w:szCs w:val="20"/>
          <w:shd w:val="clear" w:color="auto" w:fill="FFFFFF"/>
        </w:rPr>
        <w:t>字。</w:t>
      </w:r>
    </w:p>
    <w:p w14:paraId="706C36CF" w14:textId="3241A077" w:rsidR="006F6104" w:rsidRDefault="006F6104">
      <w:pPr>
        <w:ind w:left="210" w:right="210" w:firstLine="420"/>
      </w:pPr>
    </w:p>
    <w:p w14:paraId="40FB4D9D" w14:textId="77777777" w:rsidR="0090373B" w:rsidRPr="0090373B" w:rsidRDefault="004A1A59">
      <w:pPr>
        <w:pStyle w:val="af3"/>
        <w:ind w:left="0" w:firstLine="420"/>
        <w:rPr>
          <w:rFonts w:ascii="等线" w:eastAsia="等线" w:hAnsi="等线"/>
        </w:rPr>
        <w:pPrChange w:id="1747" w:author="L Reuben" w:date="2021-02-18T19:06:00Z">
          <w:pPr>
            <w:pStyle w:val="af3"/>
            <w:ind w:firstLine="420"/>
          </w:pPr>
        </w:pPrChange>
      </w:pPr>
      <w:r>
        <w:fldChar w:fldCharType="begin"/>
      </w:r>
      <w:r w:rsidR="00EE35ED">
        <w:instrText xml:space="preserve"> ADDIN ZOTERO_BIBL {"uncited":[],"omitted":[],"custom":[]} CSL_BIBLIOGRAPHY </w:instrText>
      </w:r>
      <w:r>
        <w:fldChar w:fldCharType="separate"/>
      </w:r>
      <w:r w:rsidR="0090373B" w:rsidRPr="0090373B">
        <w:rPr>
          <w:rFonts w:ascii="等线" w:eastAsia="等线" w:hAnsi="等线"/>
        </w:rPr>
        <w:t>ANTONIOU A, 2018. Digital filters: analysis, design, and signal processing applications[M]. McGraw-Hill.</w:t>
      </w:r>
    </w:p>
    <w:p w14:paraId="03DD45CC" w14:textId="77777777" w:rsidR="0090373B" w:rsidRPr="0090373B" w:rsidRDefault="0090373B">
      <w:pPr>
        <w:pStyle w:val="af3"/>
        <w:ind w:left="0" w:firstLine="420"/>
        <w:rPr>
          <w:rFonts w:ascii="等线" w:eastAsia="等线" w:hAnsi="等线"/>
        </w:rPr>
        <w:pPrChange w:id="1748" w:author="L Reuben" w:date="2021-02-18T19:06:00Z">
          <w:pPr>
            <w:pStyle w:val="af3"/>
            <w:ind w:firstLine="420"/>
          </w:pPr>
        </w:pPrChange>
      </w:pPr>
      <w:r w:rsidRPr="0090373B">
        <w:rPr>
          <w:rFonts w:ascii="等线" w:eastAsia="等线" w:hAnsi="等线"/>
        </w:rPr>
        <w:t>FROMMKNECHT B, 2007. Integrated Sensor Analysis of the GRACE Mission[J]. : 210. .</w:t>
      </w:r>
    </w:p>
    <w:p w14:paraId="5ACB5AB4" w14:textId="77777777" w:rsidR="0090373B" w:rsidRPr="0090373B" w:rsidRDefault="0090373B">
      <w:pPr>
        <w:pStyle w:val="af3"/>
        <w:ind w:left="0" w:firstLine="420"/>
        <w:rPr>
          <w:rFonts w:ascii="等线" w:eastAsia="等线" w:hAnsi="等线"/>
        </w:rPr>
        <w:pPrChange w:id="1749" w:author="L Reuben" w:date="2021-02-18T19:06:00Z">
          <w:pPr>
            <w:pStyle w:val="af3"/>
            <w:ind w:firstLine="420"/>
          </w:pPr>
        </w:pPrChange>
      </w:pPr>
      <w:r w:rsidRPr="0090373B">
        <w:rPr>
          <w:rFonts w:ascii="等线" w:eastAsia="等线" w:hAnsi="等线"/>
        </w:rPr>
        <w:t>HARVEY N, FAHNESTOCK E, KAHAN D, 等, 2014. GRAIL Level 1 Data Algorithm Theoretical Basis Document[J]. : 40. .</w:t>
      </w:r>
    </w:p>
    <w:p w14:paraId="4663A30D" w14:textId="77777777" w:rsidR="0090373B" w:rsidRPr="0090373B" w:rsidRDefault="0090373B">
      <w:pPr>
        <w:pStyle w:val="af3"/>
        <w:ind w:left="0" w:firstLine="420"/>
        <w:rPr>
          <w:rFonts w:ascii="等线" w:eastAsia="等线" w:hAnsi="等线"/>
        </w:rPr>
        <w:pPrChange w:id="1750" w:author="L Reuben" w:date="2021-02-18T19:06:00Z">
          <w:pPr>
            <w:pStyle w:val="af3"/>
            <w:ind w:firstLine="420"/>
          </w:pPr>
        </w:pPrChange>
      </w:pPr>
      <w:r w:rsidRPr="0090373B">
        <w:rPr>
          <w:rFonts w:ascii="等线" w:eastAsia="等线" w:hAnsi="等线"/>
        </w:rPr>
        <w:t>KIM J, 2000. Simulation Study of A Low-Low Satellite-to-Satellite Tracking Mission[J]. : 289. .</w:t>
      </w:r>
    </w:p>
    <w:p w14:paraId="777306A1" w14:textId="77777777" w:rsidR="0090373B" w:rsidRPr="0090373B" w:rsidRDefault="0090373B">
      <w:pPr>
        <w:pStyle w:val="af3"/>
        <w:ind w:left="0" w:firstLine="420"/>
        <w:rPr>
          <w:rFonts w:ascii="等线" w:eastAsia="等线" w:hAnsi="等线"/>
        </w:rPr>
        <w:pPrChange w:id="1751" w:author="L Reuben" w:date="2021-02-18T19:06:00Z">
          <w:pPr>
            <w:pStyle w:val="af3"/>
            <w:ind w:firstLine="420"/>
          </w:pPr>
        </w:pPrChange>
      </w:pPr>
      <w:r w:rsidRPr="0090373B">
        <w:rPr>
          <w:rFonts w:ascii="等线" w:eastAsia="等线" w:hAnsi="等线"/>
        </w:rPr>
        <w:t>KIM J, LEE S W, 2009. Flight Performance Analysis of GRACE K-Band Ranging Instrument with Simulation Data[J]. Acta Astronautica, 65(11–12): 1571–1581. DOI:10.1016/j.actaastro.2009.04.010.</w:t>
      </w:r>
    </w:p>
    <w:p w14:paraId="12D257AF" w14:textId="77777777" w:rsidR="0090373B" w:rsidRPr="0090373B" w:rsidRDefault="0090373B">
      <w:pPr>
        <w:pStyle w:val="af3"/>
        <w:ind w:left="0" w:firstLine="420"/>
        <w:rPr>
          <w:rFonts w:ascii="等线" w:eastAsia="等线" w:hAnsi="等线"/>
        </w:rPr>
        <w:pPrChange w:id="1752" w:author="L Reuben" w:date="2021-02-18T19:06:00Z">
          <w:pPr>
            <w:pStyle w:val="af3"/>
            <w:ind w:firstLine="420"/>
          </w:pPr>
        </w:pPrChange>
      </w:pPr>
      <w:r w:rsidRPr="0090373B">
        <w:rPr>
          <w:rFonts w:ascii="等线" w:eastAsia="等线" w:hAnsi="等线"/>
        </w:rPr>
        <w:t>KORNFELD R P, ARNOLD B W, GROSS M A, 等, 2019. GRACE-FO: The Gravity Recovery and Climate Experiment Follow-On Mission[J]. Journal of Spacecraft and Rockets, 56(3): 931–951. DOI:10.2514/1.A34326.</w:t>
      </w:r>
    </w:p>
    <w:p w14:paraId="2A7A9E88" w14:textId="77777777" w:rsidR="0090373B" w:rsidRPr="0090373B" w:rsidRDefault="0090373B">
      <w:pPr>
        <w:pStyle w:val="af3"/>
        <w:ind w:left="0" w:firstLine="420"/>
        <w:rPr>
          <w:rFonts w:ascii="等线" w:eastAsia="等线" w:hAnsi="等线"/>
        </w:rPr>
        <w:pPrChange w:id="1753" w:author="L Reuben" w:date="2021-02-18T19:06:00Z">
          <w:pPr>
            <w:pStyle w:val="af3"/>
            <w:ind w:firstLine="420"/>
          </w:pPr>
        </w:pPrChange>
      </w:pPr>
      <w:r w:rsidRPr="0090373B">
        <w:rPr>
          <w:rFonts w:ascii="等线" w:eastAsia="等线" w:hAnsi="等线"/>
        </w:rPr>
        <w:t>LEICK A, 1991. GPS SATELLITE SURVEYING[J]. : 8. .</w:t>
      </w:r>
    </w:p>
    <w:p w14:paraId="3D208599" w14:textId="77777777" w:rsidR="0090373B" w:rsidRPr="0090373B" w:rsidRDefault="0090373B">
      <w:pPr>
        <w:pStyle w:val="af3"/>
        <w:ind w:left="0" w:firstLine="420"/>
        <w:rPr>
          <w:rFonts w:ascii="等线" w:eastAsia="等线" w:hAnsi="等线"/>
        </w:rPr>
        <w:pPrChange w:id="1754" w:author="L Reuben" w:date="2021-02-18T19:06:00Z">
          <w:pPr>
            <w:pStyle w:val="af3"/>
            <w:ind w:firstLine="420"/>
          </w:pPr>
        </w:pPrChange>
      </w:pPr>
      <w:r w:rsidRPr="0090373B">
        <w:rPr>
          <w:rFonts w:ascii="等线" w:eastAsia="等线" w:hAnsi="等线"/>
        </w:rPr>
        <w:t>THOMAS J B, 1999. An Analysis of Gravity-Field Estimation Based on Intersatellite Dual-1-Way Biased Ranging[J]. : 196. .</w:t>
      </w:r>
    </w:p>
    <w:p w14:paraId="23B20F48" w14:textId="77777777" w:rsidR="0090373B" w:rsidRPr="0090373B" w:rsidRDefault="0090373B">
      <w:pPr>
        <w:pStyle w:val="af3"/>
        <w:ind w:left="0" w:firstLine="420"/>
        <w:rPr>
          <w:rFonts w:ascii="等线" w:eastAsia="等线" w:hAnsi="等线"/>
        </w:rPr>
        <w:pPrChange w:id="1755" w:author="L Reuben" w:date="2021-02-18T19:06:00Z">
          <w:pPr>
            <w:pStyle w:val="af3"/>
            <w:ind w:firstLine="420"/>
          </w:pPr>
        </w:pPrChange>
      </w:pPr>
      <w:r w:rsidRPr="0090373B">
        <w:rPr>
          <w:rFonts w:ascii="等线" w:eastAsia="等线" w:hAnsi="等线"/>
        </w:rPr>
        <w:t>VETTER J R, NEREM R S, CEFOLA P J, 等, 1994. A Historical Survey of Earth Gravitational Models Used in Astrodynamics from Sputnik and Transit to GPS and TOPEX[J]. Astrodynamics 1993, : 1233–1251.</w:t>
      </w:r>
    </w:p>
    <w:p w14:paraId="010108B0" w14:textId="77777777" w:rsidR="0090373B" w:rsidRPr="0090373B" w:rsidRDefault="0090373B">
      <w:pPr>
        <w:pStyle w:val="af3"/>
        <w:ind w:left="0" w:firstLine="420"/>
        <w:rPr>
          <w:rFonts w:ascii="等线" w:eastAsia="等线" w:hAnsi="等线"/>
        </w:rPr>
        <w:pPrChange w:id="1756" w:author="L Reuben" w:date="2021-02-18T19:06:00Z">
          <w:pPr>
            <w:pStyle w:val="af3"/>
            <w:ind w:firstLine="420"/>
          </w:pPr>
        </w:pPrChange>
      </w:pPr>
      <w:r w:rsidRPr="0090373B">
        <w:rPr>
          <w:rFonts w:ascii="等线" w:eastAsia="等线" w:hAnsi="等线"/>
        </w:rPr>
        <w:lastRenderedPageBreak/>
        <w:t>WEN H Y, KRUIZINGA G, PAIK M, 等, 2019. Gravity Recovery and Climate Experiment Follow-On (GRACE-FO) Level-1 Data Product User Handbook[J]. : 60. .</w:t>
      </w:r>
    </w:p>
    <w:p w14:paraId="1FB6FF03" w14:textId="77777777" w:rsidR="0090373B" w:rsidRPr="0090373B" w:rsidRDefault="0090373B">
      <w:pPr>
        <w:pStyle w:val="af3"/>
        <w:ind w:left="0" w:firstLine="420"/>
        <w:rPr>
          <w:rFonts w:ascii="等线" w:eastAsia="等线" w:hAnsi="等线"/>
        </w:rPr>
        <w:pPrChange w:id="1757" w:author="L Reuben" w:date="2021-02-18T19:06:00Z">
          <w:pPr>
            <w:pStyle w:val="af3"/>
            <w:ind w:firstLine="420"/>
          </w:pPr>
        </w:pPrChange>
      </w:pPr>
      <w:r w:rsidRPr="0090373B">
        <w:rPr>
          <w:rFonts w:ascii="等线" w:eastAsia="等线" w:hAnsi="等线"/>
        </w:rPr>
        <w:t>WU S-C, KRUIZINGA G, BERTIGER W, 2006. Algorithm Theoretical Basis Document for GRACE Level-1B Data Processing V1.2[J]. : 54. .</w:t>
      </w:r>
    </w:p>
    <w:p w14:paraId="1AB5CB7A" w14:textId="27671B5B" w:rsidR="004A1A59" w:rsidRPr="00C51618" w:rsidRDefault="004A1A59">
      <w:pPr>
        <w:ind w:right="210" w:firstLine="420"/>
      </w:pPr>
      <w:r>
        <w:fldChar w:fldCharType="end"/>
      </w:r>
    </w:p>
    <w:sectPr w:rsidR="004A1A59" w:rsidRPr="00C51618" w:rsidSect="00C51618">
      <w:headerReference w:type="even" r:id="rId134"/>
      <w:headerReference w:type="default" r:id="rId135"/>
      <w:footerReference w:type="even" r:id="rId136"/>
      <w:footerReference w:type="default" r:id="rId137"/>
      <w:headerReference w:type="first" r:id="rId138"/>
      <w:footerReference w:type="first" r:id="rId13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FC8DBC" w14:textId="77777777" w:rsidR="00D67130" w:rsidRDefault="00D67130" w:rsidP="00B42132">
      <w:pPr>
        <w:spacing w:line="240" w:lineRule="auto"/>
        <w:ind w:firstLine="420"/>
      </w:pPr>
      <w:r>
        <w:separator/>
      </w:r>
    </w:p>
  </w:endnote>
  <w:endnote w:type="continuationSeparator" w:id="0">
    <w:p w14:paraId="0606C7F0" w14:textId="77777777" w:rsidR="00D67130" w:rsidRDefault="00D67130" w:rsidP="00B42132">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8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72ED0" w14:textId="77777777" w:rsidR="00397F67" w:rsidRDefault="00397F67">
    <w:pPr>
      <w:pStyle w:val="af1"/>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523AC" w14:textId="77777777" w:rsidR="00397F67" w:rsidRDefault="00397F67">
    <w:pPr>
      <w:pStyle w:val="af1"/>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632E60" w14:textId="77777777" w:rsidR="00397F67" w:rsidRDefault="00397F67">
    <w:pPr>
      <w:pStyle w:val="af1"/>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C8C9D8" w14:textId="77777777" w:rsidR="00D67130" w:rsidRDefault="00D67130" w:rsidP="00B42132">
      <w:pPr>
        <w:spacing w:line="240" w:lineRule="auto"/>
        <w:ind w:firstLine="420"/>
      </w:pPr>
      <w:r>
        <w:separator/>
      </w:r>
    </w:p>
  </w:footnote>
  <w:footnote w:type="continuationSeparator" w:id="0">
    <w:p w14:paraId="1CFB89C2" w14:textId="77777777" w:rsidR="00D67130" w:rsidRDefault="00D67130" w:rsidP="00B42132">
      <w:pPr>
        <w:spacing w:line="240" w:lineRule="auto"/>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C0F204" w14:textId="77777777" w:rsidR="00397F67" w:rsidRDefault="00397F67">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AFEFE6" w14:textId="77777777" w:rsidR="00397F67" w:rsidRDefault="00397F67">
    <w:pPr>
      <w:pStyle w:val="af"/>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37014" w14:textId="77777777" w:rsidR="00397F67" w:rsidRDefault="00397F67">
    <w:pPr>
      <w:pStyle w:val="af"/>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96DD0"/>
    <w:multiLevelType w:val="multilevel"/>
    <w:tmpl w:val="06AA0E5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33102B8D"/>
    <w:multiLevelType w:val="multilevel"/>
    <w:tmpl w:val="EA8C7FAA"/>
    <w:lvl w:ilvl="0">
      <w:start w:val="1"/>
      <w:numFmt w:val="decimal"/>
      <w:pStyle w:val="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3EA615BE"/>
    <w:multiLevelType w:val="multilevel"/>
    <w:tmpl w:val="0F407FEC"/>
    <w:lvl w:ilvl="0">
      <w:start w:val="1"/>
      <w:numFmt w:val="decimal"/>
      <w:lvlText w:val="%1."/>
      <w:lvlJc w:val="left"/>
      <w:pPr>
        <w:ind w:left="792" w:hanging="360"/>
      </w:pPr>
      <w:rPr>
        <w:rFonts w:hint="default"/>
      </w:rPr>
    </w:lvl>
    <w:lvl w:ilvl="1">
      <w:start w:val="1"/>
      <w:numFmt w:val="decimal"/>
      <w:isLgl/>
      <w:lvlText w:val="%1.%2"/>
      <w:lvlJc w:val="left"/>
      <w:pPr>
        <w:ind w:left="1284" w:hanging="720"/>
      </w:pPr>
      <w:rPr>
        <w:rFonts w:hint="eastAsia"/>
      </w:rPr>
    </w:lvl>
    <w:lvl w:ilvl="2">
      <w:start w:val="1"/>
      <w:numFmt w:val="decimal"/>
      <w:isLgl/>
      <w:lvlText w:val="%1.%2.%3"/>
      <w:lvlJc w:val="left"/>
      <w:pPr>
        <w:ind w:left="1416" w:hanging="720"/>
      </w:pPr>
      <w:rPr>
        <w:rFonts w:hint="eastAsia"/>
      </w:rPr>
    </w:lvl>
    <w:lvl w:ilvl="3">
      <w:start w:val="1"/>
      <w:numFmt w:val="decimal"/>
      <w:isLgl/>
      <w:lvlText w:val="%1.%2.%3.%4"/>
      <w:lvlJc w:val="left"/>
      <w:pPr>
        <w:ind w:left="1908" w:hanging="1080"/>
      </w:pPr>
      <w:rPr>
        <w:rFonts w:hint="eastAsia"/>
      </w:rPr>
    </w:lvl>
    <w:lvl w:ilvl="4">
      <w:start w:val="1"/>
      <w:numFmt w:val="decimal"/>
      <w:isLgl/>
      <w:lvlText w:val="%1.%2.%3.%4.%5"/>
      <w:lvlJc w:val="left"/>
      <w:pPr>
        <w:ind w:left="2400" w:hanging="1440"/>
      </w:pPr>
      <w:rPr>
        <w:rFonts w:hint="eastAsia"/>
      </w:rPr>
    </w:lvl>
    <w:lvl w:ilvl="5">
      <w:start w:val="1"/>
      <w:numFmt w:val="decimal"/>
      <w:isLgl/>
      <w:lvlText w:val="%1.%2.%3.%4.%5.%6"/>
      <w:lvlJc w:val="left"/>
      <w:pPr>
        <w:ind w:left="2892" w:hanging="1800"/>
      </w:pPr>
      <w:rPr>
        <w:rFonts w:hint="eastAsia"/>
      </w:rPr>
    </w:lvl>
    <w:lvl w:ilvl="6">
      <w:start w:val="1"/>
      <w:numFmt w:val="decimal"/>
      <w:isLgl/>
      <w:lvlText w:val="%1.%2.%3.%4.%5.%6.%7"/>
      <w:lvlJc w:val="left"/>
      <w:pPr>
        <w:ind w:left="3384" w:hanging="2160"/>
      </w:pPr>
      <w:rPr>
        <w:rFonts w:hint="eastAsia"/>
      </w:rPr>
    </w:lvl>
    <w:lvl w:ilvl="7">
      <w:start w:val="1"/>
      <w:numFmt w:val="decimal"/>
      <w:isLgl/>
      <w:lvlText w:val="%1.%2.%3.%4.%5.%6.%7.%8"/>
      <w:lvlJc w:val="left"/>
      <w:pPr>
        <w:ind w:left="3516" w:hanging="2160"/>
      </w:pPr>
      <w:rPr>
        <w:rFonts w:hint="eastAsia"/>
      </w:rPr>
    </w:lvl>
    <w:lvl w:ilvl="8">
      <w:start w:val="1"/>
      <w:numFmt w:val="decimal"/>
      <w:isLgl/>
      <w:lvlText w:val="%1.%2.%3.%4.%5.%6.%7.%8.%9"/>
      <w:lvlJc w:val="left"/>
      <w:pPr>
        <w:ind w:left="4008" w:hanging="2520"/>
      </w:pPr>
      <w:rPr>
        <w:rFonts w:hint="eastAsia"/>
      </w:rPr>
    </w:lvl>
  </w:abstractNum>
  <w:abstractNum w:abstractNumId="3" w15:restartNumberingAfterBreak="0">
    <w:nsid w:val="4D5210D4"/>
    <w:multiLevelType w:val="hybridMultilevel"/>
    <w:tmpl w:val="B0809DA0"/>
    <w:lvl w:ilvl="0" w:tplc="843428B2">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0"/>
  </w:num>
  <w:num w:numId="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ng Xu">
    <w15:presenceInfo w15:providerId="Windows Live" w15:userId="f82f565b8b80ffe5"/>
  </w15:person>
  <w15:person w15:author="Reuben">
    <w15:presenceInfo w15:providerId="Windows Live" w15:userId="ebc8f4fd376193a0"/>
  </w15:person>
  <w15:person w15:author="L Reuben">
    <w15:presenceInfo w15:providerId="Windows Live" w15:userId="ebc8f4fd376193a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10E9"/>
    <w:rsid w:val="00003235"/>
    <w:rsid w:val="00007FF9"/>
    <w:rsid w:val="0001082F"/>
    <w:rsid w:val="0001247A"/>
    <w:rsid w:val="000244FC"/>
    <w:rsid w:val="00025562"/>
    <w:rsid w:val="000329AE"/>
    <w:rsid w:val="00033A2F"/>
    <w:rsid w:val="0004185A"/>
    <w:rsid w:val="00044609"/>
    <w:rsid w:val="0004515B"/>
    <w:rsid w:val="00056442"/>
    <w:rsid w:val="0006105C"/>
    <w:rsid w:val="000624E6"/>
    <w:rsid w:val="0006322C"/>
    <w:rsid w:val="00072089"/>
    <w:rsid w:val="00072AE8"/>
    <w:rsid w:val="00073C71"/>
    <w:rsid w:val="0007658F"/>
    <w:rsid w:val="00085F8A"/>
    <w:rsid w:val="00090178"/>
    <w:rsid w:val="0009060A"/>
    <w:rsid w:val="0009653C"/>
    <w:rsid w:val="000A272A"/>
    <w:rsid w:val="000B1A6B"/>
    <w:rsid w:val="000B2054"/>
    <w:rsid w:val="000C4BF7"/>
    <w:rsid w:val="000D0E84"/>
    <w:rsid w:val="000D3084"/>
    <w:rsid w:val="000D46E8"/>
    <w:rsid w:val="000D5E08"/>
    <w:rsid w:val="000E6BD1"/>
    <w:rsid w:val="000F5E02"/>
    <w:rsid w:val="00101A5E"/>
    <w:rsid w:val="00101A84"/>
    <w:rsid w:val="001038C2"/>
    <w:rsid w:val="0011038E"/>
    <w:rsid w:val="001129A4"/>
    <w:rsid w:val="001147BE"/>
    <w:rsid w:val="00123E90"/>
    <w:rsid w:val="00136C4D"/>
    <w:rsid w:val="00142CA3"/>
    <w:rsid w:val="00146536"/>
    <w:rsid w:val="00152A59"/>
    <w:rsid w:val="00156DAA"/>
    <w:rsid w:val="00165781"/>
    <w:rsid w:val="00167AAD"/>
    <w:rsid w:val="001715C9"/>
    <w:rsid w:val="00175F8F"/>
    <w:rsid w:val="0018550F"/>
    <w:rsid w:val="00192062"/>
    <w:rsid w:val="00195059"/>
    <w:rsid w:val="001967DD"/>
    <w:rsid w:val="001A3D05"/>
    <w:rsid w:val="001A43E1"/>
    <w:rsid w:val="001A73B2"/>
    <w:rsid w:val="001B2DE4"/>
    <w:rsid w:val="001B4848"/>
    <w:rsid w:val="001B63C5"/>
    <w:rsid w:val="001C1F03"/>
    <w:rsid w:val="001C4FC4"/>
    <w:rsid w:val="001D31D1"/>
    <w:rsid w:val="001E2E02"/>
    <w:rsid w:val="001F5273"/>
    <w:rsid w:val="0020159B"/>
    <w:rsid w:val="002026CB"/>
    <w:rsid w:val="00206954"/>
    <w:rsid w:val="00221D48"/>
    <w:rsid w:val="0022630C"/>
    <w:rsid w:val="00231883"/>
    <w:rsid w:val="00231D60"/>
    <w:rsid w:val="00242222"/>
    <w:rsid w:val="00254517"/>
    <w:rsid w:val="00262C26"/>
    <w:rsid w:val="0026664C"/>
    <w:rsid w:val="00270F60"/>
    <w:rsid w:val="00271791"/>
    <w:rsid w:val="002761DC"/>
    <w:rsid w:val="00277163"/>
    <w:rsid w:val="00277A06"/>
    <w:rsid w:val="00280F10"/>
    <w:rsid w:val="00287CF8"/>
    <w:rsid w:val="002920C2"/>
    <w:rsid w:val="00293D71"/>
    <w:rsid w:val="00296B6B"/>
    <w:rsid w:val="002A01D9"/>
    <w:rsid w:val="002A10E9"/>
    <w:rsid w:val="002B4F6D"/>
    <w:rsid w:val="002B7921"/>
    <w:rsid w:val="002C47E5"/>
    <w:rsid w:val="002C4FA3"/>
    <w:rsid w:val="002D58AE"/>
    <w:rsid w:val="002E0D26"/>
    <w:rsid w:val="002E0FD8"/>
    <w:rsid w:val="002E3803"/>
    <w:rsid w:val="002F1E33"/>
    <w:rsid w:val="002F30BE"/>
    <w:rsid w:val="002F4AEB"/>
    <w:rsid w:val="00300A60"/>
    <w:rsid w:val="003019D7"/>
    <w:rsid w:val="00301A8E"/>
    <w:rsid w:val="00302453"/>
    <w:rsid w:val="00310E57"/>
    <w:rsid w:val="00311B8B"/>
    <w:rsid w:val="00311CFC"/>
    <w:rsid w:val="00314498"/>
    <w:rsid w:val="003155AE"/>
    <w:rsid w:val="00315AAF"/>
    <w:rsid w:val="00316A50"/>
    <w:rsid w:val="00317F82"/>
    <w:rsid w:val="00326E07"/>
    <w:rsid w:val="003361BC"/>
    <w:rsid w:val="00336F58"/>
    <w:rsid w:val="003418DC"/>
    <w:rsid w:val="00343B69"/>
    <w:rsid w:val="00343E97"/>
    <w:rsid w:val="003540A9"/>
    <w:rsid w:val="003549CA"/>
    <w:rsid w:val="00363FD2"/>
    <w:rsid w:val="00365946"/>
    <w:rsid w:val="00371773"/>
    <w:rsid w:val="00375A6A"/>
    <w:rsid w:val="0037657D"/>
    <w:rsid w:val="00377282"/>
    <w:rsid w:val="0038018A"/>
    <w:rsid w:val="00381959"/>
    <w:rsid w:val="00384E0E"/>
    <w:rsid w:val="003904D1"/>
    <w:rsid w:val="00394C49"/>
    <w:rsid w:val="00397F67"/>
    <w:rsid w:val="003C0803"/>
    <w:rsid w:val="003C103C"/>
    <w:rsid w:val="003C17A1"/>
    <w:rsid w:val="003C2956"/>
    <w:rsid w:val="003C7813"/>
    <w:rsid w:val="003D0BC8"/>
    <w:rsid w:val="003D11EF"/>
    <w:rsid w:val="003D7758"/>
    <w:rsid w:val="003E668C"/>
    <w:rsid w:val="003F2C47"/>
    <w:rsid w:val="003F2E86"/>
    <w:rsid w:val="003F3F74"/>
    <w:rsid w:val="003F7D62"/>
    <w:rsid w:val="004032CA"/>
    <w:rsid w:val="004079EE"/>
    <w:rsid w:val="00407CCB"/>
    <w:rsid w:val="00407D50"/>
    <w:rsid w:val="00411D74"/>
    <w:rsid w:val="00412112"/>
    <w:rsid w:val="00416CF3"/>
    <w:rsid w:val="00421302"/>
    <w:rsid w:val="00424ABA"/>
    <w:rsid w:val="00427235"/>
    <w:rsid w:val="00437A4E"/>
    <w:rsid w:val="00444F08"/>
    <w:rsid w:val="00446353"/>
    <w:rsid w:val="00447C8A"/>
    <w:rsid w:val="00451F3A"/>
    <w:rsid w:val="0046027A"/>
    <w:rsid w:val="004614CB"/>
    <w:rsid w:val="00464088"/>
    <w:rsid w:val="00470848"/>
    <w:rsid w:val="00470BE0"/>
    <w:rsid w:val="004720AA"/>
    <w:rsid w:val="00474328"/>
    <w:rsid w:val="00492E03"/>
    <w:rsid w:val="00496CE1"/>
    <w:rsid w:val="004A1A59"/>
    <w:rsid w:val="004A2E52"/>
    <w:rsid w:val="004A5B26"/>
    <w:rsid w:val="004B7D54"/>
    <w:rsid w:val="004C0553"/>
    <w:rsid w:val="004D1AE5"/>
    <w:rsid w:val="004F2A28"/>
    <w:rsid w:val="00500EB5"/>
    <w:rsid w:val="00505768"/>
    <w:rsid w:val="005120F8"/>
    <w:rsid w:val="005262C0"/>
    <w:rsid w:val="00527DED"/>
    <w:rsid w:val="00530CCE"/>
    <w:rsid w:val="005450AD"/>
    <w:rsid w:val="00546935"/>
    <w:rsid w:val="005509EA"/>
    <w:rsid w:val="00556187"/>
    <w:rsid w:val="0056012E"/>
    <w:rsid w:val="00566265"/>
    <w:rsid w:val="00567770"/>
    <w:rsid w:val="00571985"/>
    <w:rsid w:val="00571CB8"/>
    <w:rsid w:val="00574205"/>
    <w:rsid w:val="00575B88"/>
    <w:rsid w:val="00582176"/>
    <w:rsid w:val="00583420"/>
    <w:rsid w:val="0058399F"/>
    <w:rsid w:val="00584358"/>
    <w:rsid w:val="005859DA"/>
    <w:rsid w:val="00587988"/>
    <w:rsid w:val="005A672D"/>
    <w:rsid w:val="005A6EB3"/>
    <w:rsid w:val="005B003A"/>
    <w:rsid w:val="005C5CCB"/>
    <w:rsid w:val="005C5FC4"/>
    <w:rsid w:val="005D3433"/>
    <w:rsid w:val="005D4517"/>
    <w:rsid w:val="005D6270"/>
    <w:rsid w:val="005E3A69"/>
    <w:rsid w:val="00603B25"/>
    <w:rsid w:val="00604FD2"/>
    <w:rsid w:val="006050FD"/>
    <w:rsid w:val="006102F6"/>
    <w:rsid w:val="00612173"/>
    <w:rsid w:val="00615A13"/>
    <w:rsid w:val="00616D0A"/>
    <w:rsid w:val="00617C7F"/>
    <w:rsid w:val="00617DE6"/>
    <w:rsid w:val="00627717"/>
    <w:rsid w:val="0063185C"/>
    <w:rsid w:val="0063566A"/>
    <w:rsid w:val="00635918"/>
    <w:rsid w:val="0063766D"/>
    <w:rsid w:val="006400A6"/>
    <w:rsid w:val="006472CD"/>
    <w:rsid w:val="0065601C"/>
    <w:rsid w:val="006571A1"/>
    <w:rsid w:val="00657FB3"/>
    <w:rsid w:val="00665640"/>
    <w:rsid w:val="00670695"/>
    <w:rsid w:val="006905AC"/>
    <w:rsid w:val="00691270"/>
    <w:rsid w:val="00691EAC"/>
    <w:rsid w:val="00697974"/>
    <w:rsid w:val="006A1818"/>
    <w:rsid w:val="006A343D"/>
    <w:rsid w:val="006B02BE"/>
    <w:rsid w:val="006B2DCE"/>
    <w:rsid w:val="006B317D"/>
    <w:rsid w:val="006B4899"/>
    <w:rsid w:val="006C2568"/>
    <w:rsid w:val="006C26B2"/>
    <w:rsid w:val="006D52FD"/>
    <w:rsid w:val="006D7FFA"/>
    <w:rsid w:val="006E0F0E"/>
    <w:rsid w:val="006E4496"/>
    <w:rsid w:val="006E63FD"/>
    <w:rsid w:val="006E6D0E"/>
    <w:rsid w:val="006F0A44"/>
    <w:rsid w:val="006F297E"/>
    <w:rsid w:val="006F6104"/>
    <w:rsid w:val="0070629D"/>
    <w:rsid w:val="00706DBC"/>
    <w:rsid w:val="00712BB7"/>
    <w:rsid w:val="00715F06"/>
    <w:rsid w:val="007169A8"/>
    <w:rsid w:val="0072537B"/>
    <w:rsid w:val="00731448"/>
    <w:rsid w:val="00732B7C"/>
    <w:rsid w:val="00732C10"/>
    <w:rsid w:val="007341D3"/>
    <w:rsid w:val="00736275"/>
    <w:rsid w:val="00737D28"/>
    <w:rsid w:val="00740490"/>
    <w:rsid w:val="00740635"/>
    <w:rsid w:val="0074398A"/>
    <w:rsid w:val="00750176"/>
    <w:rsid w:val="00751F59"/>
    <w:rsid w:val="007526E6"/>
    <w:rsid w:val="00752AB1"/>
    <w:rsid w:val="00753889"/>
    <w:rsid w:val="00755A38"/>
    <w:rsid w:val="007613EC"/>
    <w:rsid w:val="00776BFB"/>
    <w:rsid w:val="00780FD1"/>
    <w:rsid w:val="00781127"/>
    <w:rsid w:val="007813E6"/>
    <w:rsid w:val="00781C12"/>
    <w:rsid w:val="00782CA5"/>
    <w:rsid w:val="00786FEC"/>
    <w:rsid w:val="0079139D"/>
    <w:rsid w:val="00791BDE"/>
    <w:rsid w:val="007938FC"/>
    <w:rsid w:val="00794993"/>
    <w:rsid w:val="00794EF4"/>
    <w:rsid w:val="007A6495"/>
    <w:rsid w:val="007B2BDB"/>
    <w:rsid w:val="007B3E2A"/>
    <w:rsid w:val="007B54A4"/>
    <w:rsid w:val="007C049D"/>
    <w:rsid w:val="007C0ACA"/>
    <w:rsid w:val="007D5FF5"/>
    <w:rsid w:val="007D70EB"/>
    <w:rsid w:val="007E2735"/>
    <w:rsid w:val="007E48F0"/>
    <w:rsid w:val="007F3BFF"/>
    <w:rsid w:val="00803CAE"/>
    <w:rsid w:val="00805037"/>
    <w:rsid w:val="008055F7"/>
    <w:rsid w:val="00816519"/>
    <w:rsid w:val="00824A3B"/>
    <w:rsid w:val="00827730"/>
    <w:rsid w:val="008312DF"/>
    <w:rsid w:val="00837767"/>
    <w:rsid w:val="00852E54"/>
    <w:rsid w:val="00856A84"/>
    <w:rsid w:val="008607A9"/>
    <w:rsid w:val="00864BE7"/>
    <w:rsid w:val="008651A8"/>
    <w:rsid w:val="0086566E"/>
    <w:rsid w:val="00866A45"/>
    <w:rsid w:val="0086745F"/>
    <w:rsid w:val="0087177A"/>
    <w:rsid w:val="00871B67"/>
    <w:rsid w:val="008769C8"/>
    <w:rsid w:val="00883778"/>
    <w:rsid w:val="00890743"/>
    <w:rsid w:val="00892DAA"/>
    <w:rsid w:val="00893D2A"/>
    <w:rsid w:val="00894251"/>
    <w:rsid w:val="008A1D4C"/>
    <w:rsid w:val="008A1DB2"/>
    <w:rsid w:val="008A5987"/>
    <w:rsid w:val="008A5B02"/>
    <w:rsid w:val="008A6219"/>
    <w:rsid w:val="008B008D"/>
    <w:rsid w:val="008B2507"/>
    <w:rsid w:val="008B31AB"/>
    <w:rsid w:val="008C0347"/>
    <w:rsid w:val="008C406E"/>
    <w:rsid w:val="008C5F86"/>
    <w:rsid w:val="008D35C3"/>
    <w:rsid w:val="008D7BA9"/>
    <w:rsid w:val="0090373B"/>
    <w:rsid w:val="0091626D"/>
    <w:rsid w:val="00917FD1"/>
    <w:rsid w:val="00920D73"/>
    <w:rsid w:val="00924F99"/>
    <w:rsid w:val="009402DC"/>
    <w:rsid w:val="009453E2"/>
    <w:rsid w:val="00947C3B"/>
    <w:rsid w:val="009626DB"/>
    <w:rsid w:val="009657D7"/>
    <w:rsid w:val="009716F7"/>
    <w:rsid w:val="00972D68"/>
    <w:rsid w:val="00975A02"/>
    <w:rsid w:val="00990481"/>
    <w:rsid w:val="0099488C"/>
    <w:rsid w:val="00995856"/>
    <w:rsid w:val="009A39F0"/>
    <w:rsid w:val="009A660B"/>
    <w:rsid w:val="009C1FB3"/>
    <w:rsid w:val="009C57CE"/>
    <w:rsid w:val="009D57FE"/>
    <w:rsid w:val="009D5EA7"/>
    <w:rsid w:val="009E77D5"/>
    <w:rsid w:val="009F24EC"/>
    <w:rsid w:val="009F4634"/>
    <w:rsid w:val="009F6976"/>
    <w:rsid w:val="009F772E"/>
    <w:rsid w:val="00A05D3B"/>
    <w:rsid w:val="00A12E65"/>
    <w:rsid w:val="00A1458A"/>
    <w:rsid w:val="00A14B99"/>
    <w:rsid w:val="00A14D8F"/>
    <w:rsid w:val="00A211F5"/>
    <w:rsid w:val="00A30793"/>
    <w:rsid w:val="00A31C89"/>
    <w:rsid w:val="00A353AB"/>
    <w:rsid w:val="00A41D0A"/>
    <w:rsid w:val="00A51283"/>
    <w:rsid w:val="00A5221E"/>
    <w:rsid w:val="00A5361D"/>
    <w:rsid w:val="00A604AF"/>
    <w:rsid w:val="00A6356F"/>
    <w:rsid w:val="00A64AB4"/>
    <w:rsid w:val="00A7163F"/>
    <w:rsid w:val="00A80F14"/>
    <w:rsid w:val="00A83A02"/>
    <w:rsid w:val="00A84F9A"/>
    <w:rsid w:val="00A92CB2"/>
    <w:rsid w:val="00AA23B8"/>
    <w:rsid w:val="00AA7F76"/>
    <w:rsid w:val="00AB0811"/>
    <w:rsid w:val="00AB31E4"/>
    <w:rsid w:val="00AB5377"/>
    <w:rsid w:val="00AC5498"/>
    <w:rsid w:val="00AC5A3A"/>
    <w:rsid w:val="00AC7AF1"/>
    <w:rsid w:val="00AD02F1"/>
    <w:rsid w:val="00AD1AD7"/>
    <w:rsid w:val="00AD6253"/>
    <w:rsid w:val="00AE0A5D"/>
    <w:rsid w:val="00AF1020"/>
    <w:rsid w:val="00AF5A41"/>
    <w:rsid w:val="00B00F2E"/>
    <w:rsid w:val="00B11609"/>
    <w:rsid w:val="00B1353C"/>
    <w:rsid w:val="00B14E4D"/>
    <w:rsid w:val="00B20074"/>
    <w:rsid w:val="00B2323C"/>
    <w:rsid w:val="00B233AE"/>
    <w:rsid w:val="00B2456E"/>
    <w:rsid w:val="00B26E7D"/>
    <w:rsid w:val="00B2737C"/>
    <w:rsid w:val="00B27877"/>
    <w:rsid w:val="00B32000"/>
    <w:rsid w:val="00B40176"/>
    <w:rsid w:val="00B40B3E"/>
    <w:rsid w:val="00B42132"/>
    <w:rsid w:val="00B47C62"/>
    <w:rsid w:val="00B548B3"/>
    <w:rsid w:val="00B610E6"/>
    <w:rsid w:val="00B63C45"/>
    <w:rsid w:val="00B66C1B"/>
    <w:rsid w:val="00B71355"/>
    <w:rsid w:val="00B73A40"/>
    <w:rsid w:val="00B76ABE"/>
    <w:rsid w:val="00B877DC"/>
    <w:rsid w:val="00B91785"/>
    <w:rsid w:val="00BA5C58"/>
    <w:rsid w:val="00BB28DE"/>
    <w:rsid w:val="00BB39F8"/>
    <w:rsid w:val="00BB4113"/>
    <w:rsid w:val="00BB4CD2"/>
    <w:rsid w:val="00BC048E"/>
    <w:rsid w:val="00BC0E0F"/>
    <w:rsid w:val="00BC1EAF"/>
    <w:rsid w:val="00BC53AE"/>
    <w:rsid w:val="00BC5C8E"/>
    <w:rsid w:val="00BE3B27"/>
    <w:rsid w:val="00BE41A4"/>
    <w:rsid w:val="00BE549F"/>
    <w:rsid w:val="00BF3179"/>
    <w:rsid w:val="00C00A9A"/>
    <w:rsid w:val="00C03B8E"/>
    <w:rsid w:val="00C07F74"/>
    <w:rsid w:val="00C24CAD"/>
    <w:rsid w:val="00C25800"/>
    <w:rsid w:val="00C270BE"/>
    <w:rsid w:val="00C27129"/>
    <w:rsid w:val="00C34215"/>
    <w:rsid w:val="00C35A81"/>
    <w:rsid w:val="00C4572B"/>
    <w:rsid w:val="00C47FEA"/>
    <w:rsid w:val="00C51618"/>
    <w:rsid w:val="00C57643"/>
    <w:rsid w:val="00C57EBE"/>
    <w:rsid w:val="00C72FFF"/>
    <w:rsid w:val="00C75BB1"/>
    <w:rsid w:val="00C81401"/>
    <w:rsid w:val="00C818C3"/>
    <w:rsid w:val="00C90688"/>
    <w:rsid w:val="00C9169C"/>
    <w:rsid w:val="00C91BC0"/>
    <w:rsid w:val="00C954EB"/>
    <w:rsid w:val="00CA147D"/>
    <w:rsid w:val="00CA5A01"/>
    <w:rsid w:val="00CB2B6C"/>
    <w:rsid w:val="00CD09AA"/>
    <w:rsid w:val="00CD7D63"/>
    <w:rsid w:val="00CF031C"/>
    <w:rsid w:val="00CF1B29"/>
    <w:rsid w:val="00D02E68"/>
    <w:rsid w:val="00D11D71"/>
    <w:rsid w:val="00D14250"/>
    <w:rsid w:val="00D16119"/>
    <w:rsid w:val="00D217B1"/>
    <w:rsid w:val="00D2606B"/>
    <w:rsid w:val="00D3485E"/>
    <w:rsid w:val="00D35191"/>
    <w:rsid w:val="00D36D21"/>
    <w:rsid w:val="00D40304"/>
    <w:rsid w:val="00D4056C"/>
    <w:rsid w:val="00D5536A"/>
    <w:rsid w:val="00D63600"/>
    <w:rsid w:val="00D67130"/>
    <w:rsid w:val="00D7188C"/>
    <w:rsid w:val="00D74744"/>
    <w:rsid w:val="00D76ABC"/>
    <w:rsid w:val="00D87225"/>
    <w:rsid w:val="00D90C8B"/>
    <w:rsid w:val="00D90D22"/>
    <w:rsid w:val="00D932FB"/>
    <w:rsid w:val="00D95EF5"/>
    <w:rsid w:val="00DA05FC"/>
    <w:rsid w:val="00DA2555"/>
    <w:rsid w:val="00DA6775"/>
    <w:rsid w:val="00DA71FC"/>
    <w:rsid w:val="00DA751E"/>
    <w:rsid w:val="00DA7D7E"/>
    <w:rsid w:val="00DB15DE"/>
    <w:rsid w:val="00DB2C69"/>
    <w:rsid w:val="00DB69C2"/>
    <w:rsid w:val="00DC26C0"/>
    <w:rsid w:val="00DC51A2"/>
    <w:rsid w:val="00DC5260"/>
    <w:rsid w:val="00DD13E3"/>
    <w:rsid w:val="00DD612C"/>
    <w:rsid w:val="00DE467E"/>
    <w:rsid w:val="00DE6D25"/>
    <w:rsid w:val="00DF37FF"/>
    <w:rsid w:val="00DF5CF8"/>
    <w:rsid w:val="00E04213"/>
    <w:rsid w:val="00E10421"/>
    <w:rsid w:val="00E11356"/>
    <w:rsid w:val="00E12195"/>
    <w:rsid w:val="00E12377"/>
    <w:rsid w:val="00E15741"/>
    <w:rsid w:val="00E1756A"/>
    <w:rsid w:val="00E3509E"/>
    <w:rsid w:val="00E35DA3"/>
    <w:rsid w:val="00E3728E"/>
    <w:rsid w:val="00E40B95"/>
    <w:rsid w:val="00E52F4D"/>
    <w:rsid w:val="00E53143"/>
    <w:rsid w:val="00E552F3"/>
    <w:rsid w:val="00E638A2"/>
    <w:rsid w:val="00E72D0B"/>
    <w:rsid w:val="00E7705B"/>
    <w:rsid w:val="00E77442"/>
    <w:rsid w:val="00E80ADD"/>
    <w:rsid w:val="00E8292E"/>
    <w:rsid w:val="00E91E00"/>
    <w:rsid w:val="00E92B1F"/>
    <w:rsid w:val="00E944A9"/>
    <w:rsid w:val="00E954D9"/>
    <w:rsid w:val="00E9749F"/>
    <w:rsid w:val="00EA26E4"/>
    <w:rsid w:val="00EA76C5"/>
    <w:rsid w:val="00EB0EB5"/>
    <w:rsid w:val="00EB76E0"/>
    <w:rsid w:val="00EC214F"/>
    <w:rsid w:val="00EC3D50"/>
    <w:rsid w:val="00EC484C"/>
    <w:rsid w:val="00EC5BD5"/>
    <w:rsid w:val="00EC7865"/>
    <w:rsid w:val="00ED1406"/>
    <w:rsid w:val="00ED46EA"/>
    <w:rsid w:val="00ED6CD7"/>
    <w:rsid w:val="00ED78C1"/>
    <w:rsid w:val="00EE1D37"/>
    <w:rsid w:val="00EE2DAC"/>
    <w:rsid w:val="00EE35ED"/>
    <w:rsid w:val="00EF0ADD"/>
    <w:rsid w:val="00EF6232"/>
    <w:rsid w:val="00F01199"/>
    <w:rsid w:val="00F018B1"/>
    <w:rsid w:val="00F02521"/>
    <w:rsid w:val="00F046F3"/>
    <w:rsid w:val="00F11B21"/>
    <w:rsid w:val="00F20627"/>
    <w:rsid w:val="00F20DDE"/>
    <w:rsid w:val="00F268F8"/>
    <w:rsid w:val="00F27BCE"/>
    <w:rsid w:val="00F37CAF"/>
    <w:rsid w:val="00F433A4"/>
    <w:rsid w:val="00F466C4"/>
    <w:rsid w:val="00F50E5F"/>
    <w:rsid w:val="00F517BB"/>
    <w:rsid w:val="00F56605"/>
    <w:rsid w:val="00F70403"/>
    <w:rsid w:val="00F70B26"/>
    <w:rsid w:val="00F71575"/>
    <w:rsid w:val="00F72E39"/>
    <w:rsid w:val="00F74B48"/>
    <w:rsid w:val="00F84C10"/>
    <w:rsid w:val="00F87487"/>
    <w:rsid w:val="00F874FC"/>
    <w:rsid w:val="00F90062"/>
    <w:rsid w:val="00F90595"/>
    <w:rsid w:val="00F90F7C"/>
    <w:rsid w:val="00F91445"/>
    <w:rsid w:val="00F938FC"/>
    <w:rsid w:val="00F94904"/>
    <w:rsid w:val="00FA1827"/>
    <w:rsid w:val="00FA5653"/>
    <w:rsid w:val="00FC6797"/>
    <w:rsid w:val="00FD52D3"/>
    <w:rsid w:val="00FD79D3"/>
    <w:rsid w:val="00FE5A72"/>
    <w:rsid w:val="00FE5E5D"/>
    <w:rsid w:val="00FF4A84"/>
    <w:rsid w:val="00FF7A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98DB99"/>
  <w15:chartTrackingRefBased/>
  <w15:docId w15:val="{994A8349-4F4A-4B11-8D05-1C67F03E9E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6D52FD"/>
    <w:pPr>
      <w:widowControl w:val="0"/>
      <w:spacing w:line="360" w:lineRule="auto"/>
      <w:ind w:firstLineChars="200" w:firstLine="200"/>
      <w:jc w:val="both"/>
    </w:pPr>
    <w:rPr>
      <w:rFonts w:ascii="Times New Roman" w:eastAsia="宋体" w:hAnsi="Times New Roman"/>
    </w:rPr>
  </w:style>
  <w:style w:type="paragraph" w:styleId="2">
    <w:name w:val="heading 2"/>
    <w:basedOn w:val="a0"/>
    <w:next w:val="a0"/>
    <w:link w:val="20"/>
    <w:uiPriority w:val="9"/>
    <w:unhideWhenUsed/>
    <w:qFormat/>
    <w:rsid w:val="00D5536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0"/>
    <w:uiPriority w:val="9"/>
    <w:semiHidden/>
    <w:unhideWhenUsed/>
    <w:qFormat/>
    <w:rsid w:val="002C4FA3"/>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
    <w:name w:val="正文二级标题"/>
    <w:basedOn w:val="3"/>
    <w:link w:val="a4"/>
    <w:qFormat/>
    <w:rsid w:val="002C4FA3"/>
    <w:pPr>
      <w:numPr>
        <w:numId w:val="2"/>
      </w:numPr>
      <w:ind w:left="792" w:hanging="360"/>
    </w:pPr>
    <w:rPr>
      <w:rFonts w:ascii="新宋体" w:eastAsia="新宋体" w:hAnsi="新宋体"/>
      <w:sz w:val="28"/>
      <w:szCs w:val="28"/>
    </w:rPr>
  </w:style>
  <w:style w:type="character" w:customStyle="1" w:styleId="a4">
    <w:name w:val="正文二级标题 字符"/>
    <w:basedOn w:val="a1"/>
    <w:link w:val="a"/>
    <w:rsid w:val="002C4FA3"/>
    <w:rPr>
      <w:rFonts w:ascii="新宋体" w:eastAsia="新宋体" w:hAnsi="新宋体"/>
      <w:b/>
      <w:bCs/>
      <w:sz w:val="28"/>
      <w:szCs w:val="28"/>
    </w:rPr>
  </w:style>
  <w:style w:type="character" w:customStyle="1" w:styleId="30">
    <w:name w:val="标题 3 字符"/>
    <w:basedOn w:val="a1"/>
    <w:link w:val="3"/>
    <w:uiPriority w:val="9"/>
    <w:semiHidden/>
    <w:rsid w:val="002C4FA3"/>
    <w:rPr>
      <w:b/>
      <w:bCs/>
      <w:sz w:val="32"/>
      <w:szCs w:val="32"/>
    </w:rPr>
  </w:style>
  <w:style w:type="paragraph" w:styleId="a5">
    <w:name w:val="Normal (Web)"/>
    <w:basedOn w:val="a0"/>
    <w:uiPriority w:val="99"/>
    <w:unhideWhenUsed/>
    <w:rsid w:val="00C51618"/>
    <w:pPr>
      <w:widowControl/>
      <w:spacing w:before="100" w:beforeAutospacing="1" w:after="100" w:afterAutospacing="1"/>
      <w:jc w:val="left"/>
    </w:pPr>
    <w:rPr>
      <w:rFonts w:ascii="宋体" w:hAnsi="宋体" w:cs="宋体"/>
      <w:kern w:val="0"/>
      <w:sz w:val="24"/>
      <w:szCs w:val="24"/>
    </w:rPr>
  </w:style>
  <w:style w:type="character" w:styleId="a6">
    <w:name w:val="Strong"/>
    <w:basedOn w:val="a1"/>
    <w:uiPriority w:val="22"/>
    <w:qFormat/>
    <w:rsid w:val="00C51618"/>
    <w:rPr>
      <w:b/>
      <w:bCs/>
    </w:rPr>
  </w:style>
  <w:style w:type="character" w:styleId="a7">
    <w:name w:val="Emphasis"/>
    <w:basedOn w:val="a1"/>
    <w:uiPriority w:val="20"/>
    <w:qFormat/>
    <w:rsid w:val="00C51618"/>
    <w:rPr>
      <w:i/>
      <w:iCs/>
    </w:rPr>
  </w:style>
  <w:style w:type="character" w:styleId="a8">
    <w:name w:val="Hyperlink"/>
    <w:basedOn w:val="a1"/>
    <w:unhideWhenUsed/>
    <w:rsid w:val="00C51618"/>
    <w:rPr>
      <w:color w:val="0000FF"/>
      <w:u w:val="single"/>
    </w:rPr>
  </w:style>
  <w:style w:type="paragraph" w:styleId="a9">
    <w:name w:val="Plain Text"/>
    <w:basedOn w:val="a0"/>
    <w:link w:val="aa"/>
    <w:rsid w:val="00782CA5"/>
    <w:rPr>
      <w:rFonts w:ascii="宋体" w:hAnsi="Courier New" w:cs="Courier New"/>
      <w:szCs w:val="21"/>
    </w:rPr>
  </w:style>
  <w:style w:type="character" w:customStyle="1" w:styleId="aa">
    <w:name w:val="纯文本 字符"/>
    <w:basedOn w:val="a1"/>
    <w:link w:val="a9"/>
    <w:rsid w:val="00782CA5"/>
    <w:rPr>
      <w:rFonts w:ascii="宋体" w:eastAsia="宋体" w:hAnsi="Courier New" w:cs="Courier New"/>
      <w:szCs w:val="21"/>
    </w:rPr>
  </w:style>
  <w:style w:type="paragraph" w:customStyle="1" w:styleId="ab">
    <w:name w:val="列出段落"/>
    <w:basedOn w:val="a0"/>
    <w:rsid w:val="00782CA5"/>
    <w:pPr>
      <w:ind w:firstLine="420"/>
    </w:pPr>
    <w:rPr>
      <w:rFonts w:ascii="Calibri" w:hAnsi="Calibri" w:cs="Times New Roman"/>
    </w:rPr>
  </w:style>
  <w:style w:type="character" w:styleId="ac">
    <w:name w:val="Placeholder Text"/>
    <w:basedOn w:val="a1"/>
    <w:uiPriority w:val="99"/>
    <w:semiHidden/>
    <w:rsid w:val="00A5361D"/>
    <w:rPr>
      <w:color w:val="808080"/>
    </w:rPr>
  </w:style>
  <w:style w:type="paragraph" w:styleId="ad">
    <w:name w:val="caption"/>
    <w:basedOn w:val="a0"/>
    <w:next w:val="a0"/>
    <w:uiPriority w:val="35"/>
    <w:unhideWhenUsed/>
    <w:qFormat/>
    <w:rsid w:val="009F772E"/>
    <w:rPr>
      <w:rFonts w:asciiTheme="majorHAnsi" w:eastAsia="黑体" w:hAnsiTheme="majorHAnsi" w:cstheme="majorBidi"/>
      <w:sz w:val="20"/>
      <w:szCs w:val="20"/>
    </w:rPr>
  </w:style>
  <w:style w:type="paragraph" w:styleId="ae">
    <w:name w:val="List Paragraph"/>
    <w:basedOn w:val="a0"/>
    <w:uiPriority w:val="34"/>
    <w:qFormat/>
    <w:rsid w:val="00BC53AE"/>
    <w:pPr>
      <w:ind w:firstLine="420"/>
    </w:pPr>
  </w:style>
  <w:style w:type="character" w:customStyle="1" w:styleId="AMEquationSection">
    <w:name w:val="AMEquationSection"/>
    <w:basedOn w:val="a1"/>
    <w:rsid w:val="00BC53AE"/>
    <w:rPr>
      <w:rFonts w:ascii="����" w:eastAsia="宋体" w:hAnsi="����" w:cs="宋体"/>
      <w:vanish/>
      <w:color w:val="FF0000"/>
      <w:kern w:val="0"/>
      <w:sz w:val="32"/>
      <w:szCs w:val="32"/>
    </w:rPr>
  </w:style>
  <w:style w:type="paragraph" w:customStyle="1" w:styleId="AMDisplayEquation">
    <w:name w:val="AMDisplayEquation"/>
    <w:basedOn w:val="a0"/>
    <w:next w:val="a0"/>
    <w:link w:val="AMDisplayEquation0"/>
    <w:rsid w:val="00BC53AE"/>
    <w:pPr>
      <w:tabs>
        <w:tab w:val="center" w:pos="4160"/>
        <w:tab w:val="right" w:pos="8300"/>
      </w:tabs>
      <w:ind w:firstLine="420"/>
    </w:pPr>
    <w:rPr>
      <w:rFonts w:ascii="宋体" w:hAnsi="宋体"/>
    </w:rPr>
  </w:style>
  <w:style w:type="character" w:customStyle="1" w:styleId="AMDisplayEquation0">
    <w:name w:val="AMDisplayEquation 字符"/>
    <w:basedOn w:val="a1"/>
    <w:link w:val="AMDisplayEquation"/>
    <w:rsid w:val="00BC53AE"/>
    <w:rPr>
      <w:rFonts w:ascii="宋体" w:eastAsia="宋体" w:hAnsi="宋体"/>
    </w:rPr>
  </w:style>
  <w:style w:type="paragraph" w:styleId="af">
    <w:name w:val="header"/>
    <w:basedOn w:val="a0"/>
    <w:link w:val="af0"/>
    <w:uiPriority w:val="99"/>
    <w:unhideWhenUsed/>
    <w:rsid w:val="00B42132"/>
    <w:pPr>
      <w:pBdr>
        <w:bottom w:val="single" w:sz="6" w:space="1" w:color="auto"/>
      </w:pBdr>
      <w:tabs>
        <w:tab w:val="center" w:pos="4153"/>
        <w:tab w:val="right" w:pos="8306"/>
      </w:tabs>
      <w:snapToGrid w:val="0"/>
      <w:spacing w:line="240" w:lineRule="auto"/>
      <w:jc w:val="center"/>
    </w:pPr>
    <w:rPr>
      <w:sz w:val="18"/>
      <w:szCs w:val="18"/>
    </w:rPr>
  </w:style>
  <w:style w:type="character" w:customStyle="1" w:styleId="af0">
    <w:name w:val="页眉 字符"/>
    <w:basedOn w:val="a1"/>
    <w:link w:val="af"/>
    <w:uiPriority w:val="99"/>
    <w:rsid w:val="00B42132"/>
    <w:rPr>
      <w:rFonts w:eastAsia="宋体"/>
      <w:sz w:val="18"/>
      <w:szCs w:val="18"/>
    </w:rPr>
  </w:style>
  <w:style w:type="paragraph" w:styleId="af1">
    <w:name w:val="footer"/>
    <w:basedOn w:val="a0"/>
    <w:link w:val="af2"/>
    <w:uiPriority w:val="99"/>
    <w:unhideWhenUsed/>
    <w:rsid w:val="00B42132"/>
    <w:pPr>
      <w:tabs>
        <w:tab w:val="center" w:pos="4153"/>
        <w:tab w:val="right" w:pos="8306"/>
      </w:tabs>
      <w:snapToGrid w:val="0"/>
      <w:spacing w:line="240" w:lineRule="auto"/>
      <w:jc w:val="left"/>
    </w:pPr>
    <w:rPr>
      <w:sz w:val="18"/>
      <w:szCs w:val="18"/>
    </w:rPr>
  </w:style>
  <w:style w:type="character" w:customStyle="1" w:styleId="af2">
    <w:name w:val="页脚 字符"/>
    <w:basedOn w:val="a1"/>
    <w:link w:val="af1"/>
    <w:uiPriority w:val="99"/>
    <w:rsid w:val="00B42132"/>
    <w:rPr>
      <w:rFonts w:eastAsia="宋体"/>
      <w:sz w:val="18"/>
      <w:szCs w:val="18"/>
    </w:rPr>
  </w:style>
  <w:style w:type="paragraph" w:styleId="af3">
    <w:name w:val="Bibliography"/>
    <w:basedOn w:val="a0"/>
    <w:next w:val="a0"/>
    <w:uiPriority w:val="37"/>
    <w:unhideWhenUsed/>
    <w:rsid w:val="004A1A59"/>
    <w:pPr>
      <w:spacing w:line="240" w:lineRule="auto"/>
      <w:ind w:left="720" w:hanging="720"/>
    </w:pPr>
  </w:style>
  <w:style w:type="character" w:styleId="af4">
    <w:name w:val="Unresolved Mention"/>
    <w:basedOn w:val="a1"/>
    <w:uiPriority w:val="99"/>
    <w:semiHidden/>
    <w:unhideWhenUsed/>
    <w:rsid w:val="00837767"/>
    <w:rPr>
      <w:color w:val="605E5C"/>
      <w:shd w:val="clear" w:color="auto" w:fill="E1DFDD"/>
    </w:rPr>
  </w:style>
  <w:style w:type="character" w:customStyle="1" w:styleId="20">
    <w:name w:val="标题 2 字符"/>
    <w:basedOn w:val="a1"/>
    <w:link w:val="2"/>
    <w:uiPriority w:val="9"/>
    <w:rsid w:val="00D5536A"/>
    <w:rPr>
      <w:rFonts w:asciiTheme="majorHAnsi" w:eastAsiaTheme="majorEastAsia" w:hAnsiTheme="majorHAnsi" w:cstheme="majorBidi"/>
      <w:b/>
      <w:bCs/>
      <w:sz w:val="32"/>
      <w:szCs w:val="32"/>
    </w:rPr>
  </w:style>
  <w:style w:type="paragraph" w:styleId="af5">
    <w:name w:val="Balloon Text"/>
    <w:basedOn w:val="a0"/>
    <w:link w:val="af6"/>
    <w:uiPriority w:val="99"/>
    <w:semiHidden/>
    <w:unhideWhenUsed/>
    <w:rsid w:val="000B2054"/>
    <w:pPr>
      <w:spacing w:line="240" w:lineRule="auto"/>
    </w:pPr>
    <w:rPr>
      <w:sz w:val="18"/>
      <w:szCs w:val="18"/>
    </w:rPr>
  </w:style>
  <w:style w:type="character" w:customStyle="1" w:styleId="af6">
    <w:name w:val="批注框文本 字符"/>
    <w:basedOn w:val="a1"/>
    <w:link w:val="af5"/>
    <w:uiPriority w:val="99"/>
    <w:semiHidden/>
    <w:rsid w:val="000B2054"/>
    <w:rPr>
      <w:rFonts w:ascii="Times New Roman" w:eastAsia="宋体"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491512">
      <w:bodyDiv w:val="1"/>
      <w:marLeft w:val="0"/>
      <w:marRight w:val="0"/>
      <w:marTop w:val="0"/>
      <w:marBottom w:val="0"/>
      <w:divBdr>
        <w:top w:val="none" w:sz="0" w:space="0" w:color="auto"/>
        <w:left w:val="none" w:sz="0" w:space="0" w:color="auto"/>
        <w:bottom w:val="none" w:sz="0" w:space="0" w:color="auto"/>
        <w:right w:val="none" w:sz="0" w:space="0" w:color="auto"/>
      </w:divBdr>
      <w:divsChild>
        <w:div w:id="1913736007">
          <w:marLeft w:val="0"/>
          <w:marRight w:val="0"/>
          <w:marTop w:val="0"/>
          <w:marBottom w:val="0"/>
          <w:divBdr>
            <w:top w:val="none" w:sz="0" w:space="0" w:color="auto"/>
            <w:left w:val="none" w:sz="0" w:space="0" w:color="auto"/>
            <w:bottom w:val="none" w:sz="0" w:space="0" w:color="auto"/>
            <w:right w:val="none" w:sz="0" w:space="0" w:color="auto"/>
          </w:divBdr>
          <w:divsChild>
            <w:div w:id="47449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896584">
      <w:bodyDiv w:val="1"/>
      <w:marLeft w:val="0"/>
      <w:marRight w:val="0"/>
      <w:marTop w:val="0"/>
      <w:marBottom w:val="0"/>
      <w:divBdr>
        <w:top w:val="none" w:sz="0" w:space="0" w:color="auto"/>
        <w:left w:val="none" w:sz="0" w:space="0" w:color="auto"/>
        <w:bottom w:val="none" w:sz="0" w:space="0" w:color="auto"/>
        <w:right w:val="none" w:sz="0" w:space="0" w:color="auto"/>
      </w:divBdr>
      <w:divsChild>
        <w:div w:id="984360613">
          <w:marLeft w:val="0"/>
          <w:marRight w:val="0"/>
          <w:marTop w:val="0"/>
          <w:marBottom w:val="0"/>
          <w:divBdr>
            <w:top w:val="none" w:sz="0" w:space="0" w:color="auto"/>
            <w:left w:val="none" w:sz="0" w:space="0" w:color="auto"/>
            <w:bottom w:val="none" w:sz="0" w:space="0" w:color="auto"/>
            <w:right w:val="none" w:sz="0" w:space="0" w:color="auto"/>
          </w:divBdr>
          <w:divsChild>
            <w:div w:id="113521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51712">
      <w:bodyDiv w:val="1"/>
      <w:marLeft w:val="0"/>
      <w:marRight w:val="0"/>
      <w:marTop w:val="0"/>
      <w:marBottom w:val="0"/>
      <w:divBdr>
        <w:top w:val="none" w:sz="0" w:space="0" w:color="auto"/>
        <w:left w:val="none" w:sz="0" w:space="0" w:color="auto"/>
        <w:bottom w:val="none" w:sz="0" w:space="0" w:color="auto"/>
        <w:right w:val="none" w:sz="0" w:space="0" w:color="auto"/>
      </w:divBdr>
      <w:divsChild>
        <w:div w:id="297417249">
          <w:marLeft w:val="0"/>
          <w:marRight w:val="-153"/>
          <w:marTop w:val="0"/>
          <w:marBottom w:val="0"/>
          <w:divBdr>
            <w:top w:val="none" w:sz="0" w:space="0" w:color="auto"/>
            <w:left w:val="none" w:sz="0" w:space="0" w:color="auto"/>
            <w:bottom w:val="none" w:sz="0" w:space="0" w:color="auto"/>
            <w:right w:val="none" w:sz="0" w:space="0" w:color="auto"/>
          </w:divBdr>
        </w:div>
        <w:div w:id="486093306">
          <w:marLeft w:val="0"/>
          <w:marRight w:val="0"/>
          <w:marTop w:val="0"/>
          <w:marBottom w:val="0"/>
          <w:divBdr>
            <w:top w:val="none" w:sz="0" w:space="0" w:color="auto"/>
            <w:left w:val="none" w:sz="0" w:space="0" w:color="auto"/>
            <w:bottom w:val="none" w:sz="0" w:space="0" w:color="auto"/>
            <w:right w:val="none" w:sz="0" w:space="0" w:color="auto"/>
          </w:divBdr>
        </w:div>
        <w:div w:id="1494177539">
          <w:marLeft w:val="0"/>
          <w:marRight w:val="0"/>
          <w:marTop w:val="0"/>
          <w:marBottom w:val="0"/>
          <w:divBdr>
            <w:top w:val="none" w:sz="0" w:space="0" w:color="auto"/>
            <w:left w:val="none" w:sz="0" w:space="0" w:color="auto"/>
            <w:bottom w:val="none" w:sz="0" w:space="0" w:color="auto"/>
            <w:right w:val="none" w:sz="0" w:space="0" w:color="auto"/>
          </w:divBdr>
        </w:div>
        <w:div w:id="845440996">
          <w:marLeft w:val="0"/>
          <w:marRight w:val="0"/>
          <w:marTop w:val="0"/>
          <w:marBottom w:val="0"/>
          <w:divBdr>
            <w:top w:val="none" w:sz="0" w:space="0" w:color="auto"/>
            <w:left w:val="none" w:sz="0" w:space="0" w:color="auto"/>
            <w:bottom w:val="none" w:sz="0" w:space="0" w:color="auto"/>
            <w:right w:val="none" w:sz="0" w:space="0" w:color="auto"/>
          </w:divBdr>
        </w:div>
        <w:div w:id="1205021384">
          <w:marLeft w:val="0"/>
          <w:marRight w:val="0"/>
          <w:marTop w:val="0"/>
          <w:marBottom w:val="0"/>
          <w:divBdr>
            <w:top w:val="none" w:sz="0" w:space="0" w:color="auto"/>
            <w:left w:val="none" w:sz="0" w:space="0" w:color="auto"/>
            <w:bottom w:val="none" w:sz="0" w:space="0" w:color="auto"/>
            <w:right w:val="none" w:sz="0" w:space="0" w:color="auto"/>
          </w:divBdr>
        </w:div>
        <w:div w:id="1456024166">
          <w:marLeft w:val="0"/>
          <w:marRight w:val="0"/>
          <w:marTop w:val="0"/>
          <w:marBottom w:val="0"/>
          <w:divBdr>
            <w:top w:val="none" w:sz="0" w:space="0" w:color="auto"/>
            <w:left w:val="none" w:sz="0" w:space="0" w:color="auto"/>
            <w:bottom w:val="none" w:sz="0" w:space="0" w:color="auto"/>
            <w:right w:val="none" w:sz="0" w:space="0" w:color="auto"/>
          </w:divBdr>
        </w:div>
        <w:div w:id="220289463">
          <w:marLeft w:val="0"/>
          <w:marRight w:val="0"/>
          <w:marTop w:val="0"/>
          <w:marBottom w:val="0"/>
          <w:divBdr>
            <w:top w:val="none" w:sz="0" w:space="0" w:color="auto"/>
            <w:left w:val="none" w:sz="0" w:space="0" w:color="auto"/>
            <w:bottom w:val="none" w:sz="0" w:space="0" w:color="auto"/>
            <w:right w:val="none" w:sz="0" w:space="0" w:color="auto"/>
          </w:divBdr>
        </w:div>
        <w:div w:id="1466583215">
          <w:marLeft w:val="0"/>
          <w:marRight w:val="0"/>
          <w:marTop w:val="0"/>
          <w:marBottom w:val="0"/>
          <w:divBdr>
            <w:top w:val="none" w:sz="0" w:space="0" w:color="auto"/>
            <w:left w:val="none" w:sz="0" w:space="0" w:color="auto"/>
            <w:bottom w:val="none" w:sz="0" w:space="0" w:color="auto"/>
            <w:right w:val="none" w:sz="0" w:space="0" w:color="auto"/>
          </w:divBdr>
        </w:div>
        <w:div w:id="185680156">
          <w:marLeft w:val="0"/>
          <w:marRight w:val="0"/>
          <w:marTop w:val="0"/>
          <w:marBottom w:val="0"/>
          <w:divBdr>
            <w:top w:val="none" w:sz="0" w:space="0" w:color="auto"/>
            <w:left w:val="none" w:sz="0" w:space="0" w:color="auto"/>
            <w:bottom w:val="none" w:sz="0" w:space="0" w:color="auto"/>
            <w:right w:val="none" w:sz="0" w:space="0" w:color="auto"/>
          </w:divBdr>
        </w:div>
        <w:div w:id="1797329729">
          <w:marLeft w:val="0"/>
          <w:marRight w:val="0"/>
          <w:marTop w:val="0"/>
          <w:marBottom w:val="0"/>
          <w:divBdr>
            <w:top w:val="none" w:sz="0" w:space="0" w:color="auto"/>
            <w:left w:val="none" w:sz="0" w:space="0" w:color="auto"/>
            <w:bottom w:val="none" w:sz="0" w:space="0" w:color="auto"/>
            <w:right w:val="none" w:sz="0" w:space="0" w:color="auto"/>
          </w:divBdr>
        </w:div>
        <w:div w:id="934634494">
          <w:marLeft w:val="0"/>
          <w:marRight w:val="0"/>
          <w:marTop w:val="0"/>
          <w:marBottom w:val="0"/>
          <w:divBdr>
            <w:top w:val="none" w:sz="0" w:space="0" w:color="auto"/>
            <w:left w:val="none" w:sz="0" w:space="0" w:color="auto"/>
            <w:bottom w:val="none" w:sz="0" w:space="0" w:color="auto"/>
            <w:right w:val="none" w:sz="0" w:space="0" w:color="auto"/>
          </w:divBdr>
        </w:div>
        <w:div w:id="825121827">
          <w:marLeft w:val="0"/>
          <w:marRight w:val="0"/>
          <w:marTop w:val="0"/>
          <w:marBottom w:val="0"/>
          <w:divBdr>
            <w:top w:val="none" w:sz="0" w:space="0" w:color="auto"/>
            <w:left w:val="none" w:sz="0" w:space="0" w:color="auto"/>
            <w:bottom w:val="none" w:sz="0" w:space="0" w:color="auto"/>
            <w:right w:val="none" w:sz="0" w:space="0" w:color="auto"/>
          </w:divBdr>
        </w:div>
        <w:div w:id="1627929257">
          <w:marLeft w:val="0"/>
          <w:marRight w:val="0"/>
          <w:marTop w:val="0"/>
          <w:marBottom w:val="0"/>
          <w:divBdr>
            <w:top w:val="none" w:sz="0" w:space="0" w:color="auto"/>
            <w:left w:val="none" w:sz="0" w:space="0" w:color="auto"/>
            <w:bottom w:val="none" w:sz="0" w:space="0" w:color="auto"/>
            <w:right w:val="none" w:sz="0" w:space="0" w:color="auto"/>
          </w:divBdr>
        </w:div>
        <w:div w:id="1845590300">
          <w:marLeft w:val="0"/>
          <w:marRight w:val="0"/>
          <w:marTop w:val="0"/>
          <w:marBottom w:val="0"/>
          <w:divBdr>
            <w:top w:val="none" w:sz="0" w:space="0" w:color="auto"/>
            <w:left w:val="none" w:sz="0" w:space="0" w:color="auto"/>
            <w:bottom w:val="none" w:sz="0" w:space="0" w:color="auto"/>
            <w:right w:val="none" w:sz="0" w:space="0" w:color="auto"/>
          </w:divBdr>
        </w:div>
        <w:div w:id="1324045227">
          <w:marLeft w:val="0"/>
          <w:marRight w:val="0"/>
          <w:marTop w:val="0"/>
          <w:marBottom w:val="0"/>
          <w:divBdr>
            <w:top w:val="none" w:sz="0" w:space="0" w:color="auto"/>
            <w:left w:val="none" w:sz="0" w:space="0" w:color="auto"/>
            <w:bottom w:val="none" w:sz="0" w:space="0" w:color="auto"/>
            <w:right w:val="none" w:sz="0" w:space="0" w:color="auto"/>
          </w:divBdr>
        </w:div>
        <w:div w:id="1764569191">
          <w:marLeft w:val="0"/>
          <w:marRight w:val="0"/>
          <w:marTop w:val="0"/>
          <w:marBottom w:val="0"/>
          <w:divBdr>
            <w:top w:val="none" w:sz="0" w:space="0" w:color="auto"/>
            <w:left w:val="none" w:sz="0" w:space="0" w:color="auto"/>
            <w:bottom w:val="none" w:sz="0" w:space="0" w:color="auto"/>
            <w:right w:val="none" w:sz="0" w:space="0" w:color="auto"/>
          </w:divBdr>
        </w:div>
        <w:div w:id="1912084069">
          <w:marLeft w:val="0"/>
          <w:marRight w:val="0"/>
          <w:marTop w:val="0"/>
          <w:marBottom w:val="0"/>
          <w:divBdr>
            <w:top w:val="none" w:sz="0" w:space="0" w:color="auto"/>
            <w:left w:val="none" w:sz="0" w:space="0" w:color="auto"/>
            <w:bottom w:val="none" w:sz="0" w:space="0" w:color="auto"/>
            <w:right w:val="none" w:sz="0" w:space="0" w:color="auto"/>
          </w:divBdr>
        </w:div>
        <w:div w:id="476605807">
          <w:marLeft w:val="0"/>
          <w:marRight w:val="0"/>
          <w:marTop w:val="0"/>
          <w:marBottom w:val="0"/>
          <w:divBdr>
            <w:top w:val="none" w:sz="0" w:space="0" w:color="auto"/>
            <w:left w:val="none" w:sz="0" w:space="0" w:color="auto"/>
            <w:bottom w:val="none" w:sz="0" w:space="0" w:color="auto"/>
            <w:right w:val="none" w:sz="0" w:space="0" w:color="auto"/>
          </w:divBdr>
        </w:div>
        <w:div w:id="1642349980">
          <w:marLeft w:val="0"/>
          <w:marRight w:val="0"/>
          <w:marTop w:val="0"/>
          <w:marBottom w:val="0"/>
          <w:divBdr>
            <w:top w:val="none" w:sz="0" w:space="0" w:color="auto"/>
            <w:left w:val="none" w:sz="0" w:space="0" w:color="auto"/>
            <w:bottom w:val="none" w:sz="0" w:space="0" w:color="auto"/>
            <w:right w:val="none" w:sz="0" w:space="0" w:color="auto"/>
          </w:divBdr>
        </w:div>
        <w:div w:id="2120642630">
          <w:marLeft w:val="0"/>
          <w:marRight w:val="0"/>
          <w:marTop w:val="0"/>
          <w:marBottom w:val="0"/>
          <w:divBdr>
            <w:top w:val="none" w:sz="0" w:space="0" w:color="auto"/>
            <w:left w:val="none" w:sz="0" w:space="0" w:color="auto"/>
            <w:bottom w:val="none" w:sz="0" w:space="0" w:color="auto"/>
            <w:right w:val="none" w:sz="0" w:space="0" w:color="auto"/>
          </w:divBdr>
        </w:div>
        <w:div w:id="1251888997">
          <w:marLeft w:val="0"/>
          <w:marRight w:val="0"/>
          <w:marTop w:val="0"/>
          <w:marBottom w:val="0"/>
          <w:divBdr>
            <w:top w:val="none" w:sz="0" w:space="0" w:color="auto"/>
            <w:left w:val="none" w:sz="0" w:space="0" w:color="auto"/>
            <w:bottom w:val="none" w:sz="0" w:space="0" w:color="auto"/>
            <w:right w:val="none" w:sz="0" w:space="0" w:color="auto"/>
          </w:divBdr>
        </w:div>
        <w:div w:id="1783063782">
          <w:marLeft w:val="0"/>
          <w:marRight w:val="0"/>
          <w:marTop w:val="0"/>
          <w:marBottom w:val="0"/>
          <w:divBdr>
            <w:top w:val="none" w:sz="0" w:space="0" w:color="auto"/>
            <w:left w:val="none" w:sz="0" w:space="0" w:color="auto"/>
            <w:bottom w:val="none" w:sz="0" w:space="0" w:color="auto"/>
            <w:right w:val="none" w:sz="0" w:space="0" w:color="auto"/>
          </w:divBdr>
        </w:div>
        <w:div w:id="2131900060">
          <w:marLeft w:val="0"/>
          <w:marRight w:val="0"/>
          <w:marTop w:val="0"/>
          <w:marBottom w:val="0"/>
          <w:divBdr>
            <w:top w:val="none" w:sz="0" w:space="0" w:color="auto"/>
            <w:left w:val="none" w:sz="0" w:space="0" w:color="auto"/>
            <w:bottom w:val="none" w:sz="0" w:space="0" w:color="auto"/>
            <w:right w:val="none" w:sz="0" w:space="0" w:color="auto"/>
          </w:divBdr>
        </w:div>
        <w:div w:id="64106349">
          <w:marLeft w:val="0"/>
          <w:marRight w:val="0"/>
          <w:marTop w:val="0"/>
          <w:marBottom w:val="0"/>
          <w:divBdr>
            <w:top w:val="none" w:sz="0" w:space="0" w:color="auto"/>
            <w:left w:val="none" w:sz="0" w:space="0" w:color="auto"/>
            <w:bottom w:val="none" w:sz="0" w:space="0" w:color="auto"/>
            <w:right w:val="none" w:sz="0" w:space="0" w:color="auto"/>
          </w:divBdr>
        </w:div>
        <w:div w:id="1912498602">
          <w:marLeft w:val="0"/>
          <w:marRight w:val="0"/>
          <w:marTop w:val="0"/>
          <w:marBottom w:val="0"/>
          <w:divBdr>
            <w:top w:val="none" w:sz="0" w:space="0" w:color="auto"/>
            <w:left w:val="none" w:sz="0" w:space="0" w:color="auto"/>
            <w:bottom w:val="none" w:sz="0" w:space="0" w:color="auto"/>
            <w:right w:val="none" w:sz="0" w:space="0" w:color="auto"/>
          </w:divBdr>
        </w:div>
        <w:div w:id="1061100756">
          <w:marLeft w:val="0"/>
          <w:marRight w:val="0"/>
          <w:marTop w:val="0"/>
          <w:marBottom w:val="0"/>
          <w:divBdr>
            <w:top w:val="none" w:sz="0" w:space="0" w:color="auto"/>
            <w:left w:val="none" w:sz="0" w:space="0" w:color="auto"/>
            <w:bottom w:val="none" w:sz="0" w:space="0" w:color="auto"/>
            <w:right w:val="none" w:sz="0" w:space="0" w:color="auto"/>
          </w:divBdr>
        </w:div>
        <w:div w:id="178468385">
          <w:marLeft w:val="0"/>
          <w:marRight w:val="0"/>
          <w:marTop w:val="0"/>
          <w:marBottom w:val="0"/>
          <w:divBdr>
            <w:top w:val="none" w:sz="0" w:space="0" w:color="auto"/>
            <w:left w:val="none" w:sz="0" w:space="0" w:color="auto"/>
            <w:bottom w:val="none" w:sz="0" w:space="0" w:color="auto"/>
            <w:right w:val="none" w:sz="0" w:space="0" w:color="auto"/>
          </w:divBdr>
        </w:div>
        <w:div w:id="428238933">
          <w:marLeft w:val="0"/>
          <w:marRight w:val="0"/>
          <w:marTop w:val="0"/>
          <w:marBottom w:val="0"/>
          <w:divBdr>
            <w:top w:val="none" w:sz="0" w:space="0" w:color="auto"/>
            <w:left w:val="none" w:sz="0" w:space="0" w:color="auto"/>
            <w:bottom w:val="none" w:sz="0" w:space="0" w:color="auto"/>
            <w:right w:val="none" w:sz="0" w:space="0" w:color="auto"/>
          </w:divBdr>
        </w:div>
        <w:div w:id="454711415">
          <w:marLeft w:val="0"/>
          <w:marRight w:val="0"/>
          <w:marTop w:val="0"/>
          <w:marBottom w:val="0"/>
          <w:divBdr>
            <w:top w:val="none" w:sz="0" w:space="0" w:color="auto"/>
            <w:left w:val="none" w:sz="0" w:space="0" w:color="auto"/>
            <w:bottom w:val="none" w:sz="0" w:space="0" w:color="auto"/>
            <w:right w:val="none" w:sz="0" w:space="0" w:color="auto"/>
          </w:divBdr>
        </w:div>
        <w:div w:id="1614090587">
          <w:marLeft w:val="0"/>
          <w:marRight w:val="0"/>
          <w:marTop w:val="0"/>
          <w:marBottom w:val="0"/>
          <w:divBdr>
            <w:top w:val="none" w:sz="0" w:space="0" w:color="auto"/>
            <w:left w:val="none" w:sz="0" w:space="0" w:color="auto"/>
            <w:bottom w:val="none" w:sz="0" w:space="0" w:color="auto"/>
            <w:right w:val="none" w:sz="0" w:space="0" w:color="auto"/>
          </w:divBdr>
        </w:div>
        <w:div w:id="1525553675">
          <w:marLeft w:val="0"/>
          <w:marRight w:val="0"/>
          <w:marTop w:val="0"/>
          <w:marBottom w:val="0"/>
          <w:divBdr>
            <w:top w:val="none" w:sz="0" w:space="0" w:color="auto"/>
            <w:left w:val="none" w:sz="0" w:space="0" w:color="auto"/>
            <w:bottom w:val="none" w:sz="0" w:space="0" w:color="auto"/>
            <w:right w:val="none" w:sz="0" w:space="0" w:color="auto"/>
          </w:divBdr>
        </w:div>
        <w:div w:id="780412950">
          <w:marLeft w:val="0"/>
          <w:marRight w:val="0"/>
          <w:marTop w:val="0"/>
          <w:marBottom w:val="0"/>
          <w:divBdr>
            <w:top w:val="none" w:sz="0" w:space="0" w:color="auto"/>
            <w:left w:val="none" w:sz="0" w:space="0" w:color="auto"/>
            <w:bottom w:val="none" w:sz="0" w:space="0" w:color="auto"/>
            <w:right w:val="none" w:sz="0" w:space="0" w:color="auto"/>
          </w:divBdr>
        </w:div>
        <w:div w:id="1598368265">
          <w:marLeft w:val="0"/>
          <w:marRight w:val="0"/>
          <w:marTop w:val="0"/>
          <w:marBottom w:val="0"/>
          <w:divBdr>
            <w:top w:val="none" w:sz="0" w:space="0" w:color="auto"/>
            <w:left w:val="none" w:sz="0" w:space="0" w:color="auto"/>
            <w:bottom w:val="none" w:sz="0" w:space="0" w:color="auto"/>
            <w:right w:val="none" w:sz="0" w:space="0" w:color="auto"/>
          </w:divBdr>
        </w:div>
        <w:div w:id="944196170">
          <w:marLeft w:val="0"/>
          <w:marRight w:val="0"/>
          <w:marTop w:val="0"/>
          <w:marBottom w:val="0"/>
          <w:divBdr>
            <w:top w:val="none" w:sz="0" w:space="0" w:color="auto"/>
            <w:left w:val="none" w:sz="0" w:space="0" w:color="auto"/>
            <w:bottom w:val="none" w:sz="0" w:space="0" w:color="auto"/>
            <w:right w:val="none" w:sz="0" w:space="0" w:color="auto"/>
          </w:divBdr>
        </w:div>
        <w:div w:id="704213649">
          <w:marLeft w:val="0"/>
          <w:marRight w:val="0"/>
          <w:marTop w:val="0"/>
          <w:marBottom w:val="0"/>
          <w:divBdr>
            <w:top w:val="none" w:sz="0" w:space="0" w:color="auto"/>
            <w:left w:val="none" w:sz="0" w:space="0" w:color="auto"/>
            <w:bottom w:val="none" w:sz="0" w:space="0" w:color="auto"/>
            <w:right w:val="none" w:sz="0" w:space="0" w:color="auto"/>
          </w:divBdr>
        </w:div>
        <w:div w:id="1561332644">
          <w:marLeft w:val="0"/>
          <w:marRight w:val="0"/>
          <w:marTop w:val="0"/>
          <w:marBottom w:val="0"/>
          <w:divBdr>
            <w:top w:val="none" w:sz="0" w:space="0" w:color="auto"/>
            <w:left w:val="none" w:sz="0" w:space="0" w:color="auto"/>
            <w:bottom w:val="none" w:sz="0" w:space="0" w:color="auto"/>
            <w:right w:val="none" w:sz="0" w:space="0" w:color="auto"/>
          </w:divBdr>
        </w:div>
        <w:div w:id="719787478">
          <w:marLeft w:val="0"/>
          <w:marRight w:val="0"/>
          <w:marTop w:val="0"/>
          <w:marBottom w:val="0"/>
          <w:divBdr>
            <w:top w:val="none" w:sz="0" w:space="0" w:color="auto"/>
            <w:left w:val="none" w:sz="0" w:space="0" w:color="auto"/>
            <w:bottom w:val="none" w:sz="0" w:space="0" w:color="auto"/>
            <w:right w:val="none" w:sz="0" w:space="0" w:color="auto"/>
          </w:divBdr>
        </w:div>
        <w:div w:id="1159542953">
          <w:marLeft w:val="0"/>
          <w:marRight w:val="0"/>
          <w:marTop w:val="0"/>
          <w:marBottom w:val="0"/>
          <w:divBdr>
            <w:top w:val="none" w:sz="0" w:space="0" w:color="auto"/>
            <w:left w:val="none" w:sz="0" w:space="0" w:color="auto"/>
            <w:bottom w:val="none" w:sz="0" w:space="0" w:color="auto"/>
            <w:right w:val="none" w:sz="0" w:space="0" w:color="auto"/>
          </w:divBdr>
        </w:div>
        <w:div w:id="1057362530">
          <w:marLeft w:val="0"/>
          <w:marRight w:val="0"/>
          <w:marTop w:val="0"/>
          <w:marBottom w:val="0"/>
          <w:divBdr>
            <w:top w:val="none" w:sz="0" w:space="0" w:color="auto"/>
            <w:left w:val="none" w:sz="0" w:space="0" w:color="auto"/>
            <w:bottom w:val="none" w:sz="0" w:space="0" w:color="auto"/>
            <w:right w:val="none" w:sz="0" w:space="0" w:color="auto"/>
          </w:divBdr>
        </w:div>
        <w:div w:id="1454014066">
          <w:marLeft w:val="0"/>
          <w:marRight w:val="0"/>
          <w:marTop w:val="0"/>
          <w:marBottom w:val="0"/>
          <w:divBdr>
            <w:top w:val="none" w:sz="0" w:space="0" w:color="auto"/>
            <w:left w:val="none" w:sz="0" w:space="0" w:color="auto"/>
            <w:bottom w:val="none" w:sz="0" w:space="0" w:color="auto"/>
            <w:right w:val="none" w:sz="0" w:space="0" w:color="auto"/>
          </w:divBdr>
        </w:div>
        <w:div w:id="249968822">
          <w:marLeft w:val="0"/>
          <w:marRight w:val="0"/>
          <w:marTop w:val="0"/>
          <w:marBottom w:val="0"/>
          <w:divBdr>
            <w:top w:val="none" w:sz="0" w:space="0" w:color="auto"/>
            <w:left w:val="none" w:sz="0" w:space="0" w:color="auto"/>
            <w:bottom w:val="none" w:sz="0" w:space="0" w:color="auto"/>
            <w:right w:val="none" w:sz="0" w:space="0" w:color="auto"/>
          </w:divBdr>
        </w:div>
        <w:div w:id="1224949287">
          <w:marLeft w:val="0"/>
          <w:marRight w:val="0"/>
          <w:marTop w:val="0"/>
          <w:marBottom w:val="0"/>
          <w:divBdr>
            <w:top w:val="none" w:sz="0" w:space="0" w:color="auto"/>
            <w:left w:val="none" w:sz="0" w:space="0" w:color="auto"/>
            <w:bottom w:val="none" w:sz="0" w:space="0" w:color="auto"/>
            <w:right w:val="none" w:sz="0" w:space="0" w:color="auto"/>
          </w:divBdr>
        </w:div>
        <w:div w:id="2140298777">
          <w:marLeft w:val="0"/>
          <w:marRight w:val="0"/>
          <w:marTop w:val="0"/>
          <w:marBottom w:val="0"/>
          <w:divBdr>
            <w:top w:val="none" w:sz="0" w:space="0" w:color="auto"/>
            <w:left w:val="none" w:sz="0" w:space="0" w:color="auto"/>
            <w:bottom w:val="none" w:sz="0" w:space="0" w:color="auto"/>
            <w:right w:val="none" w:sz="0" w:space="0" w:color="auto"/>
          </w:divBdr>
        </w:div>
        <w:div w:id="121047555">
          <w:marLeft w:val="0"/>
          <w:marRight w:val="0"/>
          <w:marTop w:val="0"/>
          <w:marBottom w:val="0"/>
          <w:divBdr>
            <w:top w:val="none" w:sz="0" w:space="0" w:color="auto"/>
            <w:left w:val="none" w:sz="0" w:space="0" w:color="auto"/>
            <w:bottom w:val="none" w:sz="0" w:space="0" w:color="auto"/>
            <w:right w:val="none" w:sz="0" w:space="0" w:color="auto"/>
          </w:divBdr>
        </w:div>
        <w:div w:id="276522398">
          <w:marLeft w:val="0"/>
          <w:marRight w:val="0"/>
          <w:marTop w:val="0"/>
          <w:marBottom w:val="0"/>
          <w:divBdr>
            <w:top w:val="none" w:sz="0" w:space="0" w:color="auto"/>
            <w:left w:val="none" w:sz="0" w:space="0" w:color="auto"/>
            <w:bottom w:val="none" w:sz="0" w:space="0" w:color="auto"/>
            <w:right w:val="none" w:sz="0" w:space="0" w:color="auto"/>
          </w:divBdr>
        </w:div>
        <w:div w:id="224947747">
          <w:marLeft w:val="0"/>
          <w:marRight w:val="0"/>
          <w:marTop w:val="0"/>
          <w:marBottom w:val="0"/>
          <w:divBdr>
            <w:top w:val="none" w:sz="0" w:space="0" w:color="auto"/>
            <w:left w:val="none" w:sz="0" w:space="0" w:color="auto"/>
            <w:bottom w:val="none" w:sz="0" w:space="0" w:color="auto"/>
            <w:right w:val="none" w:sz="0" w:space="0" w:color="auto"/>
          </w:divBdr>
        </w:div>
        <w:div w:id="1537087242">
          <w:marLeft w:val="0"/>
          <w:marRight w:val="0"/>
          <w:marTop w:val="0"/>
          <w:marBottom w:val="0"/>
          <w:divBdr>
            <w:top w:val="none" w:sz="0" w:space="0" w:color="auto"/>
            <w:left w:val="none" w:sz="0" w:space="0" w:color="auto"/>
            <w:bottom w:val="none" w:sz="0" w:space="0" w:color="auto"/>
            <w:right w:val="none" w:sz="0" w:space="0" w:color="auto"/>
          </w:divBdr>
        </w:div>
        <w:div w:id="1866483080">
          <w:marLeft w:val="0"/>
          <w:marRight w:val="0"/>
          <w:marTop w:val="0"/>
          <w:marBottom w:val="0"/>
          <w:divBdr>
            <w:top w:val="none" w:sz="0" w:space="0" w:color="auto"/>
            <w:left w:val="none" w:sz="0" w:space="0" w:color="auto"/>
            <w:bottom w:val="none" w:sz="0" w:space="0" w:color="auto"/>
            <w:right w:val="none" w:sz="0" w:space="0" w:color="auto"/>
          </w:divBdr>
        </w:div>
        <w:div w:id="426773809">
          <w:marLeft w:val="0"/>
          <w:marRight w:val="0"/>
          <w:marTop w:val="0"/>
          <w:marBottom w:val="0"/>
          <w:divBdr>
            <w:top w:val="none" w:sz="0" w:space="0" w:color="auto"/>
            <w:left w:val="none" w:sz="0" w:space="0" w:color="auto"/>
            <w:bottom w:val="none" w:sz="0" w:space="0" w:color="auto"/>
            <w:right w:val="none" w:sz="0" w:space="0" w:color="auto"/>
          </w:divBdr>
        </w:div>
        <w:div w:id="455762550">
          <w:marLeft w:val="0"/>
          <w:marRight w:val="0"/>
          <w:marTop w:val="0"/>
          <w:marBottom w:val="0"/>
          <w:divBdr>
            <w:top w:val="none" w:sz="0" w:space="0" w:color="auto"/>
            <w:left w:val="none" w:sz="0" w:space="0" w:color="auto"/>
            <w:bottom w:val="none" w:sz="0" w:space="0" w:color="auto"/>
            <w:right w:val="none" w:sz="0" w:space="0" w:color="auto"/>
          </w:divBdr>
        </w:div>
        <w:div w:id="1858690773">
          <w:marLeft w:val="0"/>
          <w:marRight w:val="0"/>
          <w:marTop w:val="0"/>
          <w:marBottom w:val="0"/>
          <w:divBdr>
            <w:top w:val="none" w:sz="0" w:space="0" w:color="auto"/>
            <w:left w:val="none" w:sz="0" w:space="0" w:color="auto"/>
            <w:bottom w:val="none" w:sz="0" w:space="0" w:color="auto"/>
            <w:right w:val="none" w:sz="0" w:space="0" w:color="auto"/>
          </w:divBdr>
        </w:div>
        <w:div w:id="610282802">
          <w:marLeft w:val="0"/>
          <w:marRight w:val="0"/>
          <w:marTop w:val="0"/>
          <w:marBottom w:val="0"/>
          <w:divBdr>
            <w:top w:val="none" w:sz="0" w:space="0" w:color="auto"/>
            <w:left w:val="none" w:sz="0" w:space="0" w:color="auto"/>
            <w:bottom w:val="none" w:sz="0" w:space="0" w:color="auto"/>
            <w:right w:val="none" w:sz="0" w:space="0" w:color="auto"/>
          </w:divBdr>
        </w:div>
        <w:div w:id="1844280208">
          <w:marLeft w:val="0"/>
          <w:marRight w:val="0"/>
          <w:marTop w:val="0"/>
          <w:marBottom w:val="0"/>
          <w:divBdr>
            <w:top w:val="none" w:sz="0" w:space="0" w:color="auto"/>
            <w:left w:val="none" w:sz="0" w:space="0" w:color="auto"/>
            <w:bottom w:val="none" w:sz="0" w:space="0" w:color="auto"/>
            <w:right w:val="none" w:sz="0" w:space="0" w:color="auto"/>
          </w:divBdr>
        </w:div>
        <w:div w:id="1565528905">
          <w:marLeft w:val="0"/>
          <w:marRight w:val="0"/>
          <w:marTop w:val="0"/>
          <w:marBottom w:val="0"/>
          <w:divBdr>
            <w:top w:val="none" w:sz="0" w:space="0" w:color="auto"/>
            <w:left w:val="none" w:sz="0" w:space="0" w:color="auto"/>
            <w:bottom w:val="none" w:sz="0" w:space="0" w:color="auto"/>
            <w:right w:val="none" w:sz="0" w:space="0" w:color="auto"/>
          </w:divBdr>
        </w:div>
        <w:div w:id="1696032288">
          <w:marLeft w:val="0"/>
          <w:marRight w:val="0"/>
          <w:marTop w:val="0"/>
          <w:marBottom w:val="0"/>
          <w:divBdr>
            <w:top w:val="none" w:sz="0" w:space="0" w:color="auto"/>
            <w:left w:val="none" w:sz="0" w:space="0" w:color="auto"/>
            <w:bottom w:val="none" w:sz="0" w:space="0" w:color="auto"/>
            <w:right w:val="none" w:sz="0" w:space="0" w:color="auto"/>
          </w:divBdr>
        </w:div>
        <w:div w:id="42140395">
          <w:marLeft w:val="0"/>
          <w:marRight w:val="0"/>
          <w:marTop w:val="0"/>
          <w:marBottom w:val="0"/>
          <w:divBdr>
            <w:top w:val="none" w:sz="0" w:space="0" w:color="auto"/>
            <w:left w:val="none" w:sz="0" w:space="0" w:color="auto"/>
            <w:bottom w:val="none" w:sz="0" w:space="0" w:color="auto"/>
            <w:right w:val="none" w:sz="0" w:space="0" w:color="auto"/>
          </w:divBdr>
        </w:div>
        <w:div w:id="2008365211">
          <w:marLeft w:val="0"/>
          <w:marRight w:val="0"/>
          <w:marTop w:val="0"/>
          <w:marBottom w:val="0"/>
          <w:divBdr>
            <w:top w:val="none" w:sz="0" w:space="0" w:color="auto"/>
            <w:left w:val="none" w:sz="0" w:space="0" w:color="auto"/>
            <w:bottom w:val="none" w:sz="0" w:space="0" w:color="auto"/>
            <w:right w:val="none" w:sz="0" w:space="0" w:color="auto"/>
          </w:divBdr>
        </w:div>
        <w:div w:id="938220929">
          <w:marLeft w:val="0"/>
          <w:marRight w:val="0"/>
          <w:marTop w:val="0"/>
          <w:marBottom w:val="0"/>
          <w:divBdr>
            <w:top w:val="none" w:sz="0" w:space="0" w:color="auto"/>
            <w:left w:val="none" w:sz="0" w:space="0" w:color="auto"/>
            <w:bottom w:val="none" w:sz="0" w:space="0" w:color="auto"/>
            <w:right w:val="none" w:sz="0" w:space="0" w:color="auto"/>
          </w:divBdr>
        </w:div>
        <w:div w:id="1799834802">
          <w:marLeft w:val="0"/>
          <w:marRight w:val="0"/>
          <w:marTop w:val="0"/>
          <w:marBottom w:val="0"/>
          <w:divBdr>
            <w:top w:val="none" w:sz="0" w:space="0" w:color="auto"/>
            <w:left w:val="none" w:sz="0" w:space="0" w:color="auto"/>
            <w:bottom w:val="none" w:sz="0" w:space="0" w:color="auto"/>
            <w:right w:val="none" w:sz="0" w:space="0" w:color="auto"/>
          </w:divBdr>
        </w:div>
        <w:div w:id="1482843533">
          <w:marLeft w:val="0"/>
          <w:marRight w:val="0"/>
          <w:marTop w:val="0"/>
          <w:marBottom w:val="0"/>
          <w:divBdr>
            <w:top w:val="none" w:sz="0" w:space="0" w:color="auto"/>
            <w:left w:val="none" w:sz="0" w:space="0" w:color="auto"/>
            <w:bottom w:val="none" w:sz="0" w:space="0" w:color="auto"/>
            <w:right w:val="none" w:sz="0" w:space="0" w:color="auto"/>
          </w:divBdr>
        </w:div>
        <w:div w:id="107433509">
          <w:marLeft w:val="0"/>
          <w:marRight w:val="0"/>
          <w:marTop w:val="0"/>
          <w:marBottom w:val="0"/>
          <w:divBdr>
            <w:top w:val="none" w:sz="0" w:space="0" w:color="auto"/>
            <w:left w:val="none" w:sz="0" w:space="0" w:color="auto"/>
            <w:bottom w:val="none" w:sz="0" w:space="0" w:color="auto"/>
            <w:right w:val="none" w:sz="0" w:space="0" w:color="auto"/>
          </w:divBdr>
        </w:div>
        <w:div w:id="1242178878">
          <w:marLeft w:val="0"/>
          <w:marRight w:val="0"/>
          <w:marTop w:val="0"/>
          <w:marBottom w:val="0"/>
          <w:divBdr>
            <w:top w:val="none" w:sz="0" w:space="0" w:color="auto"/>
            <w:left w:val="none" w:sz="0" w:space="0" w:color="auto"/>
            <w:bottom w:val="none" w:sz="0" w:space="0" w:color="auto"/>
            <w:right w:val="none" w:sz="0" w:space="0" w:color="auto"/>
          </w:divBdr>
        </w:div>
        <w:div w:id="1091895794">
          <w:marLeft w:val="0"/>
          <w:marRight w:val="0"/>
          <w:marTop w:val="0"/>
          <w:marBottom w:val="0"/>
          <w:divBdr>
            <w:top w:val="none" w:sz="0" w:space="0" w:color="auto"/>
            <w:left w:val="none" w:sz="0" w:space="0" w:color="auto"/>
            <w:bottom w:val="none" w:sz="0" w:space="0" w:color="auto"/>
            <w:right w:val="none" w:sz="0" w:space="0" w:color="auto"/>
          </w:divBdr>
        </w:div>
        <w:div w:id="946500249">
          <w:marLeft w:val="0"/>
          <w:marRight w:val="0"/>
          <w:marTop w:val="0"/>
          <w:marBottom w:val="0"/>
          <w:divBdr>
            <w:top w:val="none" w:sz="0" w:space="0" w:color="auto"/>
            <w:left w:val="none" w:sz="0" w:space="0" w:color="auto"/>
            <w:bottom w:val="none" w:sz="0" w:space="0" w:color="auto"/>
            <w:right w:val="none" w:sz="0" w:space="0" w:color="auto"/>
          </w:divBdr>
        </w:div>
        <w:div w:id="88549965">
          <w:marLeft w:val="0"/>
          <w:marRight w:val="0"/>
          <w:marTop w:val="0"/>
          <w:marBottom w:val="0"/>
          <w:divBdr>
            <w:top w:val="none" w:sz="0" w:space="0" w:color="auto"/>
            <w:left w:val="none" w:sz="0" w:space="0" w:color="auto"/>
            <w:bottom w:val="none" w:sz="0" w:space="0" w:color="auto"/>
            <w:right w:val="none" w:sz="0" w:space="0" w:color="auto"/>
          </w:divBdr>
        </w:div>
        <w:div w:id="1646351307">
          <w:marLeft w:val="0"/>
          <w:marRight w:val="0"/>
          <w:marTop w:val="0"/>
          <w:marBottom w:val="0"/>
          <w:divBdr>
            <w:top w:val="none" w:sz="0" w:space="0" w:color="auto"/>
            <w:left w:val="none" w:sz="0" w:space="0" w:color="auto"/>
            <w:bottom w:val="none" w:sz="0" w:space="0" w:color="auto"/>
            <w:right w:val="none" w:sz="0" w:space="0" w:color="auto"/>
          </w:divBdr>
        </w:div>
        <w:div w:id="1023441840">
          <w:marLeft w:val="0"/>
          <w:marRight w:val="0"/>
          <w:marTop w:val="0"/>
          <w:marBottom w:val="0"/>
          <w:divBdr>
            <w:top w:val="none" w:sz="0" w:space="0" w:color="auto"/>
            <w:left w:val="none" w:sz="0" w:space="0" w:color="auto"/>
            <w:bottom w:val="none" w:sz="0" w:space="0" w:color="auto"/>
            <w:right w:val="none" w:sz="0" w:space="0" w:color="auto"/>
          </w:divBdr>
        </w:div>
        <w:div w:id="968895230">
          <w:marLeft w:val="0"/>
          <w:marRight w:val="0"/>
          <w:marTop w:val="0"/>
          <w:marBottom w:val="0"/>
          <w:divBdr>
            <w:top w:val="none" w:sz="0" w:space="0" w:color="auto"/>
            <w:left w:val="none" w:sz="0" w:space="0" w:color="auto"/>
            <w:bottom w:val="none" w:sz="0" w:space="0" w:color="auto"/>
            <w:right w:val="none" w:sz="0" w:space="0" w:color="auto"/>
          </w:divBdr>
        </w:div>
        <w:div w:id="1765808961">
          <w:marLeft w:val="0"/>
          <w:marRight w:val="0"/>
          <w:marTop w:val="0"/>
          <w:marBottom w:val="0"/>
          <w:divBdr>
            <w:top w:val="none" w:sz="0" w:space="0" w:color="auto"/>
            <w:left w:val="none" w:sz="0" w:space="0" w:color="auto"/>
            <w:bottom w:val="none" w:sz="0" w:space="0" w:color="auto"/>
            <w:right w:val="none" w:sz="0" w:space="0" w:color="auto"/>
          </w:divBdr>
        </w:div>
        <w:div w:id="597058759">
          <w:marLeft w:val="0"/>
          <w:marRight w:val="0"/>
          <w:marTop w:val="0"/>
          <w:marBottom w:val="0"/>
          <w:divBdr>
            <w:top w:val="none" w:sz="0" w:space="0" w:color="auto"/>
            <w:left w:val="none" w:sz="0" w:space="0" w:color="auto"/>
            <w:bottom w:val="none" w:sz="0" w:space="0" w:color="auto"/>
            <w:right w:val="none" w:sz="0" w:space="0" w:color="auto"/>
          </w:divBdr>
        </w:div>
        <w:div w:id="1312904032">
          <w:marLeft w:val="0"/>
          <w:marRight w:val="0"/>
          <w:marTop w:val="0"/>
          <w:marBottom w:val="0"/>
          <w:divBdr>
            <w:top w:val="none" w:sz="0" w:space="0" w:color="auto"/>
            <w:left w:val="none" w:sz="0" w:space="0" w:color="auto"/>
            <w:bottom w:val="none" w:sz="0" w:space="0" w:color="auto"/>
            <w:right w:val="none" w:sz="0" w:space="0" w:color="auto"/>
          </w:divBdr>
        </w:div>
        <w:div w:id="729965024">
          <w:marLeft w:val="0"/>
          <w:marRight w:val="0"/>
          <w:marTop w:val="0"/>
          <w:marBottom w:val="0"/>
          <w:divBdr>
            <w:top w:val="none" w:sz="0" w:space="0" w:color="auto"/>
            <w:left w:val="none" w:sz="0" w:space="0" w:color="auto"/>
            <w:bottom w:val="none" w:sz="0" w:space="0" w:color="auto"/>
            <w:right w:val="none" w:sz="0" w:space="0" w:color="auto"/>
          </w:divBdr>
        </w:div>
        <w:div w:id="58403432">
          <w:marLeft w:val="0"/>
          <w:marRight w:val="0"/>
          <w:marTop w:val="0"/>
          <w:marBottom w:val="0"/>
          <w:divBdr>
            <w:top w:val="none" w:sz="0" w:space="0" w:color="auto"/>
            <w:left w:val="none" w:sz="0" w:space="0" w:color="auto"/>
            <w:bottom w:val="none" w:sz="0" w:space="0" w:color="auto"/>
            <w:right w:val="none" w:sz="0" w:space="0" w:color="auto"/>
          </w:divBdr>
        </w:div>
        <w:div w:id="1871143066">
          <w:marLeft w:val="0"/>
          <w:marRight w:val="0"/>
          <w:marTop w:val="0"/>
          <w:marBottom w:val="0"/>
          <w:divBdr>
            <w:top w:val="none" w:sz="0" w:space="0" w:color="auto"/>
            <w:left w:val="none" w:sz="0" w:space="0" w:color="auto"/>
            <w:bottom w:val="none" w:sz="0" w:space="0" w:color="auto"/>
            <w:right w:val="none" w:sz="0" w:space="0" w:color="auto"/>
          </w:divBdr>
        </w:div>
        <w:div w:id="369038693">
          <w:marLeft w:val="0"/>
          <w:marRight w:val="0"/>
          <w:marTop w:val="0"/>
          <w:marBottom w:val="0"/>
          <w:divBdr>
            <w:top w:val="none" w:sz="0" w:space="0" w:color="auto"/>
            <w:left w:val="none" w:sz="0" w:space="0" w:color="auto"/>
            <w:bottom w:val="none" w:sz="0" w:space="0" w:color="auto"/>
            <w:right w:val="none" w:sz="0" w:space="0" w:color="auto"/>
          </w:divBdr>
        </w:div>
        <w:div w:id="1311325414">
          <w:marLeft w:val="0"/>
          <w:marRight w:val="0"/>
          <w:marTop w:val="0"/>
          <w:marBottom w:val="0"/>
          <w:divBdr>
            <w:top w:val="none" w:sz="0" w:space="0" w:color="auto"/>
            <w:left w:val="none" w:sz="0" w:space="0" w:color="auto"/>
            <w:bottom w:val="none" w:sz="0" w:space="0" w:color="auto"/>
            <w:right w:val="none" w:sz="0" w:space="0" w:color="auto"/>
          </w:divBdr>
        </w:div>
        <w:div w:id="1422920230">
          <w:marLeft w:val="0"/>
          <w:marRight w:val="0"/>
          <w:marTop w:val="0"/>
          <w:marBottom w:val="0"/>
          <w:divBdr>
            <w:top w:val="none" w:sz="0" w:space="0" w:color="auto"/>
            <w:left w:val="none" w:sz="0" w:space="0" w:color="auto"/>
            <w:bottom w:val="none" w:sz="0" w:space="0" w:color="auto"/>
            <w:right w:val="none" w:sz="0" w:space="0" w:color="auto"/>
          </w:divBdr>
          <w:divsChild>
            <w:div w:id="1561744320">
              <w:marLeft w:val="0"/>
              <w:marRight w:val="0"/>
              <w:marTop w:val="0"/>
              <w:marBottom w:val="0"/>
              <w:divBdr>
                <w:top w:val="none" w:sz="0" w:space="0" w:color="auto"/>
                <w:left w:val="none" w:sz="0" w:space="0" w:color="auto"/>
                <w:bottom w:val="none" w:sz="0" w:space="0" w:color="auto"/>
                <w:right w:val="none" w:sz="0" w:space="0" w:color="auto"/>
              </w:divBdr>
            </w:div>
            <w:div w:id="400248573">
              <w:marLeft w:val="0"/>
              <w:marRight w:val="0"/>
              <w:marTop w:val="0"/>
              <w:marBottom w:val="0"/>
              <w:divBdr>
                <w:top w:val="none" w:sz="0" w:space="0" w:color="auto"/>
                <w:left w:val="none" w:sz="0" w:space="0" w:color="auto"/>
                <w:bottom w:val="none" w:sz="0" w:space="0" w:color="auto"/>
                <w:right w:val="none" w:sz="0" w:space="0" w:color="auto"/>
              </w:divBdr>
            </w:div>
            <w:div w:id="1648393326">
              <w:marLeft w:val="0"/>
              <w:marRight w:val="0"/>
              <w:marTop w:val="0"/>
              <w:marBottom w:val="0"/>
              <w:divBdr>
                <w:top w:val="none" w:sz="0" w:space="0" w:color="auto"/>
                <w:left w:val="none" w:sz="0" w:space="0" w:color="auto"/>
                <w:bottom w:val="none" w:sz="0" w:space="0" w:color="auto"/>
                <w:right w:val="none" w:sz="0" w:space="0" w:color="auto"/>
              </w:divBdr>
            </w:div>
            <w:div w:id="741954808">
              <w:marLeft w:val="0"/>
              <w:marRight w:val="0"/>
              <w:marTop w:val="0"/>
              <w:marBottom w:val="0"/>
              <w:divBdr>
                <w:top w:val="none" w:sz="0" w:space="0" w:color="auto"/>
                <w:left w:val="none" w:sz="0" w:space="0" w:color="auto"/>
                <w:bottom w:val="none" w:sz="0" w:space="0" w:color="auto"/>
                <w:right w:val="none" w:sz="0" w:space="0" w:color="auto"/>
              </w:divBdr>
            </w:div>
            <w:div w:id="1653217720">
              <w:marLeft w:val="0"/>
              <w:marRight w:val="0"/>
              <w:marTop w:val="0"/>
              <w:marBottom w:val="0"/>
              <w:divBdr>
                <w:top w:val="none" w:sz="0" w:space="0" w:color="auto"/>
                <w:left w:val="none" w:sz="0" w:space="0" w:color="auto"/>
                <w:bottom w:val="none" w:sz="0" w:space="0" w:color="auto"/>
                <w:right w:val="none" w:sz="0" w:space="0" w:color="auto"/>
              </w:divBdr>
            </w:div>
            <w:div w:id="1018504286">
              <w:marLeft w:val="0"/>
              <w:marRight w:val="0"/>
              <w:marTop w:val="0"/>
              <w:marBottom w:val="0"/>
              <w:divBdr>
                <w:top w:val="none" w:sz="0" w:space="0" w:color="auto"/>
                <w:left w:val="none" w:sz="0" w:space="0" w:color="auto"/>
                <w:bottom w:val="none" w:sz="0" w:space="0" w:color="auto"/>
                <w:right w:val="none" w:sz="0" w:space="0" w:color="auto"/>
              </w:divBdr>
            </w:div>
            <w:div w:id="764806472">
              <w:marLeft w:val="0"/>
              <w:marRight w:val="0"/>
              <w:marTop w:val="0"/>
              <w:marBottom w:val="0"/>
              <w:divBdr>
                <w:top w:val="none" w:sz="0" w:space="0" w:color="auto"/>
                <w:left w:val="none" w:sz="0" w:space="0" w:color="auto"/>
                <w:bottom w:val="none" w:sz="0" w:space="0" w:color="auto"/>
                <w:right w:val="none" w:sz="0" w:space="0" w:color="auto"/>
              </w:divBdr>
            </w:div>
            <w:div w:id="334462580">
              <w:marLeft w:val="0"/>
              <w:marRight w:val="0"/>
              <w:marTop w:val="0"/>
              <w:marBottom w:val="0"/>
              <w:divBdr>
                <w:top w:val="none" w:sz="0" w:space="0" w:color="auto"/>
                <w:left w:val="none" w:sz="0" w:space="0" w:color="auto"/>
                <w:bottom w:val="none" w:sz="0" w:space="0" w:color="auto"/>
                <w:right w:val="none" w:sz="0" w:space="0" w:color="auto"/>
              </w:divBdr>
            </w:div>
            <w:div w:id="1230339787">
              <w:marLeft w:val="0"/>
              <w:marRight w:val="0"/>
              <w:marTop w:val="0"/>
              <w:marBottom w:val="0"/>
              <w:divBdr>
                <w:top w:val="none" w:sz="0" w:space="0" w:color="auto"/>
                <w:left w:val="none" w:sz="0" w:space="0" w:color="auto"/>
                <w:bottom w:val="none" w:sz="0" w:space="0" w:color="auto"/>
                <w:right w:val="none" w:sz="0" w:space="0" w:color="auto"/>
              </w:divBdr>
            </w:div>
            <w:div w:id="1416899574">
              <w:marLeft w:val="0"/>
              <w:marRight w:val="0"/>
              <w:marTop w:val="0"/>
              <w:marBottom w:val="0"/>
              <w:divBdr>
                <w:top w:val="none" w:sz="0" w:space="0" w:color="auto"/>
                <w:left w:val="none" w:sz="0" w:space="0" w:color="auto"/>
                <w:bottom w:val="none" w:sz="0" w:space="0" w:color="auto"/>
                <w:right w:val="none" w:sz="0" w:space="0" w:color="auto"/>
              </w:divBdr>
            </w:div>
            <w:div w:id="304940779">
              <w:marLeft w:val="0"/>
              <w:marRight w:val="0"/>
              <w:marTop w:val="0"/>
              <w:marBottom w:val="0"/>
              <w:divBdr>
                <w:top w:val="none" w:sz="0" w:space="0" w:color="auto"/>
                <w:left w:val="none" w:sz="0" w:space="0" w:color="auto"/>
                <w:bottom w:val="none" w:sz="0" w:space="0" w:color="auto"/>
                <w:right w:val="none" w:sz="0" w:space="0" w:color="auto"/>
              </w:divBdr>
            </w:div>
            <w:div w:id="2106605399">
              <w:marLeft w:val="0"/>
              <w:marRight w:val="0"/>
              <w:marTop w:val="0"/>
              <w:marBottom w:val="0"/>
              <w:divBdr>
                <w:top w:val="none" w:sz="0" w:space="0" w:color="auto"/>
                <w:left w:val="none" w:sz="0" w:space="0" w:color="auto"/>
                <w:bottom w:val="none" w:sz="0" w:space="0" w:color="auto"/>
                <w:right w:val="none" w:sz="0" w:space="0" w:color="auto"/>
              </w:divBdr>
            </w:div>
            <w:div w:id="2058895779">
              <w:marLeft w:val="0"/>
              <w:marRight w:val="0"/>
              <w:marTop w:val="0"/>
              <w:marBottom w:val="0"/>
              <w:divBdr>
                <w:top w:val="none" w:sz="0" w:space="0" w:color="auto"/>
                <w:left w:val="none" w:sz="0" w:space="0" w:color="auto"/>
                <w:bottom w:val="none" w:sz="0" w:space="0" w:color="auto"/>
                <w:right w:val="none" w:sz="0" w:space="0" w:color="auto"/>
              </w:divBdr>
            </w:div>
            <w:div w:id="722750353">
              <w:marLeft w:val="0"/>
              <w:marRight w:val="0"/>
              <w:marTop w:val="0"/>
              <w:marBottom w:val="0"/>
              <w:divBdr>
                <w:top w:val="none" w:sz="0" w:space="0" w:color="auto"/>
                <w:left w:val="none" w:sz="0" w:space="0" w:color="auto"/>
                <w:bottom w:val="none" w:sz="0" w:space="0" w:color="auto"/>
                <w:right w:val="none" w:sz="0" w:space="0" w:color="auto"/>
              </w:divBdr>
            </w:div>
            <w:div w:id="354622492">
              <w:marLeft w:val="0"/>
              <w:marRight w:val="0"/>
              <w:marTop w:val="0"/>
              <w:marBottom w:val="0"/>
              <w:divBdr>
                <w:top w:val="none" w:sz="0" w:space="0" w:color="auto"/>
                <w:left w:val="none" w:sz="0" w:space="0" w:color="auto"/>
                <w:bottom w:val="none" w:sz="0" w:space="0" w:color="auto"/>
                <w:right w:val="none" w:sz="0" w:space="0" w:color="auto"/>
              </w:divBdr>
            </w:div>
            <w:div w:id="2119443493">
              <w:marLeft w:val="0"/>
              <w:marRight w:val="0"/>
              <w:marTop w:val="0"/>
              <w:marBottom w:val="0"/>
              <w:divBdr>
                <w:top w:val="none" w:sz="0" w:space="0" w:color="auto"/>
                <w:left w:val="none" w:sz="0" w:space="0" w:color="auto"/>
                <w:bottom w:val="none" w:sz="0" w:space="0" w:color="auto"/>
                <w:right w:val="none" w:sz="0" w:space="0" w:color="auto"/>
              </w:divBdr>
            </w:div>
            <w:div w:id="808473900">
              <w:marLeft w:val="0"/>
              <w:marRight w:val="0"/>
              <w:marTop w:val="0"/>
              <w:marBottom w:val="0"/>
              <w:divBdr>
                <w:top w:val="none" w:sz="0" w:space="0" w:color="auto"/>
                <w:left w:val="none" w:sz="0" w:space="0" w:color="auto"/>
                <w:bottom w:val="none" w:sz="0" w:space="0" w:color="auto"/>
                <w:right w:val="none" w:sz="0" w:space="0" w:color="auto"/>
              </w:divBdr>
            </w:div>
            <w:div w:id="450635317">
              <w:marLeft w:val="0"/>
              <w:marRight w:val="0"/>
              <w:marTop w:val="0"/>
              <w:marBottom w:val="0"/>
              <w:divBdr>
                <w:top w:val="none" w:sz="0" w:space="0" w:color="auto"/>
                <w:left w:val="none" w:sz="0" w:space="0" w:color="auto"/>
                <w:bottom w:val="none" w:sz="0" w:space="0" w:color="auto"/>
                <w:right w:val="none" w:sz="0" w:space="0" w:color="auto"/>
              </w:divBdr>
            </w:div>
            <w:div w:id="154961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99023">
      <w:bodyDiv w:val="1"/>
      <w:marLeft w:val="0"/>
      <w:marRight w:val="0"/>
      <w:marTop w:val="0"/>
      <w:marBottom w:val="0"/>
      <w:divBdr>
        <w:top w:val="none" w:sz="0" w:space="0" w:color="auto"/>
        <w:left w:val="none" w:sz="0" w:space="0" w:color="auto"/>
        <w:bottom w:val="none" w:sz="0" w:space="0" w:color="auto"/>
        <w:right w:val="none" w:sz="0" w:space="0" w:color="auto"/>
      </w:divBdr>
      <w:divsChild>
        <w:div w:id="994334172">
          <w:marLeft w:val="0"/>
          <w:marRight w:val="0"/>
          <w:marTop w:val="0"/>
          <w:marBottom w:val="0"/>
          <w:divBdr>
            <w:top w:val="none" w:sz="0" w:space="0" w:color="auto"/>
            <w:left w:val="none" w:sz="0" w:space="0" w:color="auto"/>
            <w:bottom w:val="none" w:sz="0" w:space="0" w:color="auto"/>
            <w:right w:val="none" w:sz="0" w:space="0" w:color="auto"/>
          </w:divBdr>
          <w:divsChild>
            <w:div w:id="21616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298459">
      <w:bodyDiv w:val="1"/>
      <w:marLeft w:val="0"/>
      <w:marRight w:val="0"/>
      <w:marTop w:val="0"/>
      <w:marBottom w:val="0"/>
      <w:divBdr>
        <w:top w:val="none" w:sz="0" w:space="0" w:color="auto"/>
        <w:left w:val="none" w:sz="0" w:space="0" w:color="auto"/>
        <w:bottom w:val="none" w:sz="0" w:space="0" w:color="auto"/>
        <w:right w:val="none" w:sz="0" w:space="0" w:color="auto"/>
      </w:divBdr>
      <w:divsChild>
        <w:div w:id="39518921">
          <w:marLeft w:val="0"/>
          <w:marRight w:val="0"/>
          <w:marTop w:val="0"/>
          <w:marBottom w:val="0"/>
          <w:divBdr>
            <w:top w:val="none" w:sz="0" w:space="0" w:color="auto"/>
            <w:left w:val="none" w:sz="0" w:space="0" w:color="auto"/>
            <w:bottom w:val="none" w:sz="0" w:space="0" w:color="auto"/>
            <w:right w:val="none" w:sz="0" w:space="0" w:color="auto"/>
          </w:divBdr>
          <w:divsChild>
            <w:div w:id="27544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149383">
      <w:bodyDiv w:val="1"/>
      <w:marLeft w:val="0"/>
      <w:marRight w:val="0"/>
      <w:marTop w:val="0"/>
      <w:marBottom w:val="0"/>
      <w:divBdr>
        <w:top w:val="none" w:sz="0" w:space="0" w:color="auto"/>
        <w:left w:val="none" w:sz="0" w:space="0" w:color="auto"/>
        <w:bottom w:val="none" w:sz="0" w:space="0" w:color="auto"/>
        <w:right w:val="none" w:sz="0" w:space="0" w:color="auto"/>
      </w:divBdr>
      <w:divsChild>
        <w:div w:id="98139161">
          <w:marLeft w:val="0"/>
          <w:marRight w:val="0"/>
          <w:marTop w:val="0"/>
          <w:marBottom w:val="0"/>
          <w:divBdr>
            <w:top w:val="none" w:sz="0" w:space="0" w:color="auto"/>
            <w:left w:val="none" w:sz="0" w:space="0" w:color="auto"/>
            <w:bottom w:val="none" w:sz="0" w:space="0" w:color="auto"/>
            <w:right w:val="none" w:sz="0" w:space="0" w:color="auto"/>
          </w:divBdr>
          <w:divsChild>
            <w:div w:id="71273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oleObject" Target="embeddings/oleObject6.bin"/><Relationship Id="rId42" Type="http://schemas.openxmlformats.org/officeDocument/2006/relationships/image" Target="media/image19.wmf"/><Relationship Id="rId63" Type="http://schemas.openxmlformats.org/officeDocument/2006/relationships/image" Target="media/image32.wmf"/><Relationship Id="rId84" Type="http://schemas.openxmlformats.org/officeDocument/2006/relationships/image" Target="media/image47.png"/><Relationship Id="rId138" Type="http://schemas.openxmlformats.org/officeDocument/2006/relationships/header" Target="header3.xml"/><Relationship Id="rId107" Type="http://schemas.openxmlformats.org/officeDocument/2006/relationships/image" Target="media/image67.wmf"/><Relationship Id="rId11" Type="http://schemas.openxmlformats.org/officeDocument/2006/relationships/oleObject" Target="embeddings/oleObject1.bin"/><Relationship Id="rId32" Type="http://schemas.openxmlformats.org/officeDocument/2006/relationships/image" Target="media/image14.wmf"/><Relationship Id="rId37" Type="http://schemas.openxmlformats.org/officeDocument/2006/relationships/oleObject" Target="embeddings/oleObject14.bin"/><Relationship Id="rId53" Type="http://schemas.openxmlformats.org/officeDocument/2006/relationships/image" Target="media/image25.wmf"/><Relationship Id="rId58" Type="http://schemas.openxmlformats.org/officeDocument/2006/relationships/image" Target="media/image29.png"/><Relationship Id="rId74" Type="http://schemas.openxmlformats.org/officeDocument/2006/relationships/oleObject" Target="embeddings/oleObject30.bin"/><Relationship Id="rId79" Type="http://schemas.openxmlformats.org/officeDocument/2006/relationships/image" Target="media/image42.png"/><Relationship Id="rId102" Type="http://schemas.openxmlformats.org/officeDocument/2006/relationships/image" Target="media/image64.png"/><Relationship Id="rId123" Type="http://schemas.openxmlformats.org/officeDocument/2006/relationships/image" Target="media/image76.png"/><Relationship Id="rId128" Type="http://schemas.openxmlformats.org/officeDocument/2006/relationships/image" Target="media/image81.png"/><Relationship Id="rId5" Type="http://schemas.openxmlformats.org/officeDocument/2006/relationships/webSettings" Target="webSettings.xml"/><Relationship Id="rId90" Type="http://schemas.openxmlformats.org/officeDocument/2006/relationships/oleObject" Target="embeddings/oleObject31.bin"/><Relationship Id="rId95" Type="http://schemas.openxmlformats.org/officeDocument/2006/relationships/image" Target="media/image57.png"/><Relationship Id="rId22" Type="http://schemas.openxmlformats.org/officeDocument/2006/relationships/image" Target="media/image9.wmf"/><Relationship Id="rId27" Type="http://schemas.openxmlformats.org/officeDocument/2006/relationships/oleObject" Target="embeddings/oleObject9.bin"/><Relationship Id="rId43" Type="http://schemas.openxmlformats.org/officeDocument/2006/relationships/oleObject" Target="embeddings/oleObject17.bin"/><Relationship Id="rId48" Type="http://schemas.openxmlformats.org/officeDocument/2006/relationships/image" Target="media/image22.png"/><Relationship Id="rId64" Type="http://schemas.openxmlformats.org/officeDocument/2006/relationships/oleObject" Target="embeddings/oleObject25.bin"/><Relationship Id="rId69" Type="http://schemas.openxmlformats.org/officeDocument/2006/relationships/image" Target="media/image35.wmf"/><Relationship Id="rId113" Type="http://schemas.openxmlformats.org/officeDocument/2006/relationships/image" Target="media/image70.wmf"/><Relationship Id="rId118" Type="http://schemas.openxmlformats.org/officeDocument/2006/relationships/image" Target="media/image73.wmf"/><Relationship Id="rId134" Type="http://schemas.openxmlformats.org/officeDocument/2006/relationships/header" Target="header1.xml"/><Relationship Id="rId139" Type="http://schemas.openxmlformats.org/officeDocument/2006/relationships/footer" Target="footer3.xml"/><Relationship Id="rId80" Type="http://schemas.openxmlformats.org/officeDocument/2006/relationships/image" Target="media/image43.png"/><Relationship Id="rId85" Type="http://schemas.openxmlformats.org/officeDocument/2006/relationships/image" Target="media/image48.png"/><Relationship Id="rId12" Type="http://schemas.openxmlformats.org/officeDocument/2006/relationships/image" Target="media/image4.wmf"/><Relationship Id="rId17" Type="http://schemas.openxmlformats.org/officeDocument/2006/relationships/oleObject" Target="embeddings/oleObject4.bin"/><Relationship Id="rId33" Type="http://schemas.openxmlformats.org/officeDocument/2006/relationships/oleObject" Target="embeddings/oleObject12.bin"/><Relationship Id="rId38" Type="http://schemas.openxmlformats.org/officeDocument/2006/relationships/image" Target="media/image17.wmf"/><Relationship Id="rId59" Type="http://schemas.openxmlformats.org/officeDocument/2006/relationships/image" Target="media/image30.wmf"/><Relationship Id="rId103" Type="http://schemas.openxmlformats.org/officeDocument/2006/relationships/image" Target="media/image65.wmf"/><Relationship Id="rId108" Type="http://schemas.openxmlformats.org/officeDocument/2006/relationships/oleObject" Target="embeddings/oleObject34.bin"/><Relationship Id="rId124" Type="http://schemas.openxmlformats.org/officeDocument/2006/relationships/image" Target="media/image77.png"/><Relationship Id="rId129" Type="http://schemas.openxmlformats.org/officeDocument/2006/relationships/image" Target="media/image82.png"/><Relationship Id="rId54" Type="http://schemas.openxmlformats.org/officeDocument/2006/relationships/oleObject" Target="embeddings/oleObject22.bin"/><Relationship Id="rId70" Type="http://schemas.openxmlformats.org/officeDocument/2006/relationships/oleObject" Target="embeddings/oleObject28.bin"/><Relationship Id="rId75" Type="http://schemas.openxmlformats.org/officeDocument/2006/relationships/image" Target="media/image38.png"/><Relationship Id="rId91" Type="http://schemas.openxmlformats.org/officeDocument/2006/relationships/image" Target="media/image53.png"/><Relationship Id="rId96" Type="http://schemas.openxmlformats.org/officeDocument/2006/relationships/image" Target="media/image58.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7.bin"/><Relationship Id="rId28" Type="http://schemas.openxmlformats.org/officeDocument/2006/relationships/image" Target="media/image12.wmf"/><Relationship Id="rId49" Type="http://schemas.openxmlformats.org/officeDocument/2006/relationships/image" Target="media/image23.wmf"/><Relationship Id="rId114" Type="http://schemas.openxmlformats.org/officeDocument/2006/relationships/oleObject" Target="embeddings/oleObject37.bin"/><Relationship Id="rId119" Type="http://schemas.openxmlformats.org/officeDocument/2006/relationships/oleObject" Target="embeddings/oleObject39.bin"/><Relationship Id="rId44" Type="http://schemas.openxmlformats.org/officeDocument/2006/relationships/image" Target="media/image20.wmf"/><Relationship Id="rId60" Type="http://schemas.openxmlformats.org/officeDocument/2006/relationships/oleObject" Target="embeddings/oleObject23.bin"/><Relationship Id="rId65" Type="http://schemas.openxmlformats.org/officeDocument/2006/relationships/image" Target="media/image33.wmf"/><Relationship Id="rId81" Type="http://schemas.openxmlformats.org/officeDocument/2006/relationships/image" Target="media/image44.png"/><Relationship Id="rId86" Type="http://schemas.openxmlformats.org/officeDocument/2006/relationships/image" Target="media/image49.png"/><Relationship Id="rId130" Type="http://schemas.openxmlformats.org/officeDocument/2006/relationships/image" Target="media/image83.png"/><Relationship Id="rId135" Type="http://schemas.openxmlformats.org/officeDocument/2006/relationships/header" Target="header2.xml"/><Relationship Id="rId13" Type="http://schemas.openxmlformats.org/officeDocument/2006/relationships/oleObject" Target="embeddings/oleObject2.bin"/><Relationship Id="rId18" Type="http://schemas.openxmlformats.org/officeDocument/2006/relationships/image" Target="media/image7.wmf"/><Relationship Id="rId39" Type="http://schemas.openxmlformats.org/officeDocument/2006/relationships/oleObject" Target="embeddings/oleObject15.bin"/><Relationship Id="rId109" Type="http://schemas.openxmlformats.org/officeDocument/2006/relationships/image" Target="media/image68.wmf"/><Relationship Id="rId34" Type="http://schemas.openxmlformats.org/officeDocument/2006/relationships/image" Target="media/image15.wmf"/><Relationship Id="rId50" Type="http://schemas.openxmlformats.org/officeDocument/2006/relationships/oleObject" Target="embeddings/oleObject20.bin"/><Relationship Id="rId55" Type="http://schemas.openxmlformats.org/officeDocument/2006/relationships/image" Target="media/image26.png"/><Relationship Id="rId76" Type="http://schemas.openxmlformats.org/officeDocument/2006/relationships/image" Target="media/image39.png"/><Relationship Id="rId97" Type="http://schemas.openxmlformats.org/officeDocument/2006/relationships/image" Target="media/image59.png"/><Relationship Id="rId104" Type="http://schemas.openxmlformats.org/officeDocument/2006/relationships/oleObject" Target="embeddings/oleObject32.bin"/><Relationship Id="rId120" Type="http://schemas.openxmlformats.org/officeDocument/2006/relationships/image" Target="media/image74.wmf"/><Relationship Id="rId125" Type="http://schemas.openxmlformats.org/officeDocument/2006/relationships/image" Target="media/image78.png"/><Relationship Id="rId141"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36.wmf"/><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oleObject" Target="embeddings/oleObject10.bin"/><Relationship Id="rId24" Type="http://schemas.openxmlformats.org/officeDocument/2006/relationships/image" Target="media/image10.wmf"/><Relationship Id="rId40" Type="http://schemas.openxmlformats.org/officeDocument/2006/relationships/image" Target="media/image18.wmf"/><Relationship Id="rId45" Type="http://schemas.openxmlformats.org/officeDocument/2006/relationships/oleObject" Target="embeddings/oleObject18.bin"/><Relationship Id="rId66" Type="http://schemas.openxmlformats.org/officeDocument/2006/relationships/oleObject" Target="embeddings/oleObject26.bin"/><Relationship Id="rId87" Type="http://schemas.openxmlformats.org/officeDocument/2006/relationships/image" Target="media/image50.png"/><Relationship Id="rId110" Type="http://schemas.openxmlformats.org/officeDocument/2006/relationships/oleObject" Target="embeddings/oleObject35.bin"/><Relationship Id="rId115" Type="http://schemas.openxmlformats.org/officeDocument/2006/relationships/image" Target="media/image71.wmf"/><Relationship Id="rId131" Type="http://schemas.openxmlformats.org/officeDocument/2006/relationships/image" Target="media/image84.png"/><Relationship Id="rId136" Type="http://schemas.openxmlformats.org/officeDocument/2006/relationships/footer" Target="footer1.xml"/><Relationship Id="rId61" Type="http://schemas.openxmlformats.org/officeDocument/2006/relationships/image" Target="media/image31.wmf"/><Relationship Id="rId82" Type="http://schemas.openxmlformats.org/officeDocument/2006/relationships/image" Target="media/image45.png"/><Relationship Id="rId19" Type="http://schemas.openxmlformats.org/officeDocument/2006/relationships/oleObject" Target="embeddings/oleObject5.bin"/><Relationship Id="rId14" Type="http://schemas.openxmlformats.org/officeDocument/2006/relationships/image" Target="media/image5.wmf"/><Relationship Id="rId30" Type="http://schemas.openxmlformats.org/officeDocument/2006/relationships/image" Target="media/image13.wmf"/><Relationship Id="rId35" Type="http://schemas.openxmlformats.org/officeDocument/2006/relationships/oleObject" Target="embeddings/oleObject13.bin"/><Relationship Id="rId56" Type="http://schemas.openxmlformats.org/officeDocument/2006/relationships/image" Target="media/image27.png"/><Relationship Id="rId77" Type="http://schemas.openxmlformats.org/officeDocument/2006/relationships/image" Target="media/image40.png"/><Relationship Id="rId100" Type="http://schemas.openxmlformats.org/officeDocument/2006/relationships/image" Target="media/image62.png"/><Relationship Id="rId105" Type="http://schemas.openxmlformats.org/officeDocument/2006/relationships/image" Target="media/image66.wmf"/><Relationship Id="rId126" Type="http://schemas.openxmlformats.org/officeDocument/2006/relationships/image" Target="media/image79.png"/><Relationship Id="rId8" Type="http://schemas.openxmlformats.org/officeDocument/2006/relationships/image" Target="media/image1.png"/><Relationship Id="rId51" Type="http://schemas.openxmlformats.org/officeDocument/2006/relationships/image" Target="media/image24.wmf"/><Relationship Id="rId72" Type="http://schemas.openxmlformats.org/officeDocument/2006/relationships/oleObject" Target="embeddings/oleObject29.bin"/><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oleObject" Target="embeddings/oleObject40.bin"/><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oleObject" Target="embeddings/oleObject8.bin"/><Relationship Id="rId46" Type="http://schemas.openxmlformats.org/officeDocument/2006/relationships/image" Target="media/image21.wmf"/><Relationship Id="rId67" Type="http://schemas.openxmlformats.org/officeDocument/2006/relationships/image" Target="media/image34.wmf"/><Relationship Id="rId116" Type="http://schemas.openxmlformats.org/officeDocument/2006/relationships/oleObject" Target="embeddings/oleObject38.bin"/><Relationship Id="rId137" Type="http://schemas.openxmlformats.org/officeDocument/2006/relationships/footer" Target="footer2.xml"/><Relationship Id="rId20" Type="http://schemas.openxmlformats.org/officeDocument/2006/relationships/image" Target="media/image8.wmf"/><Relationship Id="rId41" Type="http://schemas.openxmlformats.org/officeDocument/2006/relationships/oleObject" Target="embeddings/oleObject16.bin"/><Relationship Id="rId62" Type="http://schemas.openxmlformats.org/officeDocument/2006/relationships/oleObject" Target="embeddings/oleObject24.bin"/><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image" Target="media/image69.wmf"/><Relationship Id="rId132" Type="http://schemas.openxmlformats.org/officeDocument/2006/relationships/image" Target="media/image85.png"/><Relationship Id="rId15" Type="http://schemas.openxmlformats.org/officeDocument/2006/relationships/oleObject" Target="embeddings/oleObject3.bin"/><Relationship Id="rId36" Type="http://schemas.openxmlformats.org/officeDocument/2006/relationships/image" Target="media/image16.wmf"/><Relationship Id="rId57" Type="http://schemas.openxmlformats.org/officeDocument/2006/relationships/image" Target="media/image28.png"/><Relationship Id="rId106" Type="http://schemas.openxmlformats.org/officeDocument/2006/relationships/oleObject" Target="embeddings/oleObject33.bin"/><Relationship Id="rId127" Type="http://schemas.openxmlformats.org/officeDocument/2006/relationships/image" Target="media/image80.png"/><Relationship Id="rId10" Type="http://schemas.openxmlformats.org/officeDocument/2006/relationships/image" Target="media/image3.wmf"/><Relationship Id="rId31" Type="http://schemas.openxmlformats.org/officeDocument/2006/relationships/oleObject" Target="embeddings/oleObject11.bin"/><Relationship Id="rId52" Type="http://schemas.openxmlformats.org/officeDocument/2006/relationships/oleObject" Target="embeddings/oleObject21.bin"/><Relationship Id="rId73" Type="http://schemas.openxmlformats.org/officeDocument/2006/relationships/image" Target="media/image37.wmf"/><Relationship Id="rId78" Type="http://schemas.openxmlformats.org/officeDocument/2006/relationships/image" Target="media/image41.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1.wmf"/><Relationship Id="rId47" Type="http://schemas.openxmlformats.org/officeDocument/2006/relationships/oleObject" Target="embeddings/oleObject19.bin"/><Relationship Id="rId68" Type="http://schemas.openxmlformats.org/officeDocument/2006/relationships/oleObject" Target="embeddings/oleObject27.bin"/><Relationship Id="rId89" Type="http://schemas.openxmlformats.org/officeDocument/2006/relationships/image" Target="media/image52.wmf"/><Relationship Id="rId112" Type="http://schemas.openxmlformats.org/officeDocument/2006/relationships/oleObject" Target="embeddings/oleObject36.bin"/><Relationship Id="rId133" Type="http://schemas.openxmlformats.org/officeDocument/2006/relationships/image" Target="media/image86.png"/><Relationship Id="rId16" Type="http://schemas.openxmlformats.org/officeDocument/2006/relationships/image" Target="media/image6.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8E15D7-1D41-4DFD-BB65-F0D802C443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2125</TotalTime>
  <Pages>31</Pages>
  <Words>7157</Words>
  <Characters>40796</Characters>
  <Application>Microsoft Office Word</Application>
  <DocSecurity>0</DocSecurity>
  <Lines>339</Lines>
  <Paragraphs>95</Paragraphs>
  <ScaleCrop>false</ScaleCrop>
  <Company/>
  <LinksUpToDate>false</LinksUpToDate>
  <CharactersWithSpaces>47858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 Reuben</dc:creator>
  <cp:keywords/>
  <dc:description/>
  <cp:lastModifiedBy>Reuben</cp:lastModifiedBy>
  <cp:revision>158</cp:revision>
  <dcterms:created xsi:type="dcterms:W3CDTF">2021-02-04T16:24:00Z</dcterms:created>
  <dcterms:modified xsi:type="dcterms:W3CDTF">2021-09-28T04:29:00Z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ZOTERO_PREF_1">
    <vt:lpwstr>&lt;data data-version="3" zotero-version="5.0.95.1"&gt;&lt;session id="b2URQFNv"/&gt;&lt;style id="http://www.zotero.org/styles/china-national-standard-gb-t-7714-2015-author-date" hasBibliography="1" bibliographyStyleHasBeenSet="1"/&gt;&lt;prefs&gt;&lt;pref name="fieldType" value="</vt:lpwstr>
  </property>
  <property fmtid="{D5CDD505-2E9C-101B-9397-08002B2CF9AE}" pid="4" name="ZOTERO_PREF_2">
    <vt:lpwstr>Field"/&gt;&lt;/prefs&gt;&lt;/data&gt;</vt:lpwstr>
  </property>
  <property fmtid="{D5CDD505-2E9C-101B-9397-08002B2CF9AE}" pid="5" name="AMEquationSection">
    <vt:lpwstr>1</vt:lpwstr>
  </property>
  <property fmtid="{D5CDD505-2E9C-101B-9397-08002B2CF9AE}" pid="6" name="AMEquationNumber2">
    <vt:lpwstr>(#E1)</vt:lpwstr>
  </property>
  <property fmtid="{D5CDD505-2E9C-101B-9397-08002B2CF9AE}" pid="7" name="AMCustomEquationNumber">
    <vt:lpwstr>1</vt:lpwstr>
  </property>
  <property fmtid="{D5CDD505-2E9C-101B-9397-08002B2CF9AE}" pid="8" name="AMDeferFieldUpdate">
    <vt:lpwstr>1</vt:lpwstr>
  </property>
</Properties>
</file>